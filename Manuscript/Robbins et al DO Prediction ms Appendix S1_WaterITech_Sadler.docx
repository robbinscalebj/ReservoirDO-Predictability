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4FDDE" w14:textId="27612C89" w:rsidR="0075500C" w:rsidRPr="00B11285" w:rsidRDefault="0075500C">
      <w:r>
        <w:t>Appendix S1.</w:t>
      </w:r>
      <w:r w:rsidR="00B11285">
        <w:t xml:space="preserve"> </w:t>
      </w:r>
      <w:r w:rsidR="003C11F1" w:rsidRPr="00947B68">
        <w:t>Robbins,</w:t>
      </w:r>
      <w:r w:rsidR="003C11F1">
        <w:t xml:space="preserve"> CJ,</w:t>
      </w:r>
      <w:r w:rsidR="003C11F1" w:rsidRPr="00947B68">
        <w:t xml:space="preserve"> J</w:t>
      </w:r>
      <w:r w:rsidR="003C11F1">
        <w:t>M</w:t>
      </w:r>
      <w:r w:rsidR="003C11F1" w:rsidRPr="00947B68">
        <w:t xml:space="preserve"> Sadler, D Trolle, A Nielsen, N</w:t>
      </w:r>
      <w:r w:rsidR="003C11F1">
        <w:t xml:space="preserve">D </w:t>
      </w:r>
      <w:r w:rsidR="003C11F1" w:rsidRPr="00947B68">
        <w:t xml:space="preserve">Wagner, </w:t>
      </w:r>
      <w:r w:rsidR="003C11F1">
        <w:t>J</w:t>
      </w:r>
      <w:r w:rsidR="003C11F1" w:rsidRPr="000A0742">
        <w:t>T</w:t>
      </w:r>
      <w:r w:rsidR="003C11F1" w:rsidRPr="00947B68">
        <w:t xml:space="preserve"> Scott</w:t>
      </w:r>
      <w:r w:rsidR="00B11285">
        <w:t xml:space="preserve">. </w:t>
      </w:r>
      <w:r w:rsidR="005052FA" w:rsidRPr="00947B68">
        <w:t xml:space="preserve">Does </w:t>
      </w:r>
      <w:proofErr w:type="spellStart"/>
      <w:r w:rsidR="005052FA" w:rsidRPr="00947B68">
        <w:t>polymixis</w:t>
      </w:r>
      <w:proofErr w:type="spellEnd"/>
      <w:r w:rsidR="005052FA" w:rsidRPr="00947B68">
        <w:t xml:space="preserve"> challenge prediction of dissolved oxygen dynamics in south-central US reservoirs?</w:t>
      </w:r>
    </w:p>
    <w:p w14:paraId="02F8B97F" w14:textId="77777777" w:rsidR="004172B9" w:rsidRDefault="004172B9"/>
    <w:p w14:paraId="4906F43D" w14:textId="137A3D9C" w:rsidR="004172B9" w:rsidRPr="00306CF5" w:rsidRDefault="003C11F1">
      <w:pPr>
        <w:rPr>
          <w:b/>
          <w:bCs/>
        </w:rPr>
      </w:pPr>
      <w:r w:rsidRPr="008966BE">
        <w:rPr>
          <w:b/>
          <w:bCs/>
        </w:rPr>
        <w:t xml:space="preserve">Section 1: </w:t>
      </w:r>
      <w:r w:rsidR="00306CF5">
        <w:rPr>
          <w:b/>
          <w:bCs/>
        </w:rPr>
        <w:t>Expanded</w:t>
      </w:r>
      <w:r w:rsidR="0075500C" w:rsidRPr="008966BE">
        <w:rPr>
          <w:b/>
          <w:bCs/>
        </w:rPr>
        <w:t xml:space="preserve"> modeling </w:t>
      </w:r>
      <w:r w:rsidR="00306CF5">
        <w:rPr>
          <w:b/>
          <w:bCs/>
        </w:rPr>
        <w:t>details</w:t>
      </w:r>
    </w:p>
    <w:p w14:paraId="6096860B" w14:textId="5B8B4384" w:rsidR="004172B9" w:rsidRDefault="004172B9" w:rsidP="004172B9">
      <w:pPr>
        <w:ind w:firstLine="720"/>
        <w:rPr>
          <w:rFonts w:eastAsia="Times New Roman"/>
        </w:rPr>
      </w:pPr>
      <w:r>
        <w:rPr>
          <w:rFonts w:eastAsia="Times New Roman"/>
        </w:rPr>
        <w:t>For each of the linear, Lasso, and random forest models, we selected a final model from candidate models fit with different predictor sets and tuning parameters (for lasso and random forest). Predictors for each model included depth, day of year, time of day, water temperature, and weather variables (</w:t>
      </w:r>
      <w:r>
        <w:t>air temperature, north wind velocity, west wind velocity, barometric pressure, dew point temperature, and cloud cover fraction)</w:t>
      </w:r>
      <w:r>
        <w:rPr>
          <w:rFonts w:eastAsia="Times New Roman"/>
        </w:rPr>
        <w:t xml:space="preserve">. We compared predictor sets with 0, 1, 6, 12, 24, 36, 48, 72, and 144 hour lagged water temperature and weather data variables, in addition to the same predictor sets allowing for three-way interaction effects among time of day, depth, and each of the weather variables and water temperature. Each numeric predictor was normalized to a mean of 0 and standard deviation of 1. Linear models were fit with </w:t>
      </w:r>
      <w:proofErr w:type="spellStart"/>
      <w:r>
        <w:rPr>
          <w:rFonts w:eastAsia="Times New Roman"/>
        </w:rPr>
        <w:t>lm</w:t>
      </w:r>
      <w:proofErr w:type="spellEnd"/>
      <w:r>
        <w:rPr>
          <w:rFonts w:eastAsia="Times New Roman"/>
        </w:rPr>
        <w:t>() in base R</w:t>
      </w:r>
      <w:r w:rsidR="0071201B">
        <w:rPr>
          <w:rFonts w:eastAsia="Times New Roman"/>
        </w:rPr>
        <w:t xml:space="preserve"> </w:t>
      </w:r>
      <w:r w:rsidR="00985B2C">
        <w:rPr>
          <w:rFonts w:eastAsia="Times New Roman"/>
        </w:rPr>
        <w:fldChar w:fldCharType="begin"/>
      </w:r>
      <w:r w:rsidR="00985B2C">
        <w:rPr>
          <w:rFonts w:eastAsia="Times New Roman"/>
        </w:rPr>
        <w:instrText xml:space="preserve"> ADDIN ZOTERO_ITEM CSL_CITATION {"citationID":"ULQ31hse","properties":{"formattedCitation":"(R Core Team 2023)","plainCitation":"(R Core Team 2023)","noteIndex":0},"citationItems":[{"id":13618,"uris":["http://zotero.org/users/2374244/items/JMBP5VRJ"],"itemData":{"id":13618,"type":"software","event-place":"R Foundation for Statistical Computing, Vienna, Austria","publisher-place":"R Foundation for Statistical Computing, Vienna, Austria","title":"R: A language and environment for statistical computing","URL":"https://www.R-project.org/","version":"4.2.3","author":[{"family":"R Core Team","given":""}],"issued":{"date-parts":[["2023"]]},"citation-key":"rcoreteamLanguageEnvironmentStatistical2023"}}],"schema":"https://github.com/citation-style-language/schema/raw/master/csl-citation.json"} </w:instrText>
      </w:r>
      <w:r w:rsidR="00985B2C">
        <w:rPr>
          <w:rFonts w:eastAsia="Times New Roman"/>
        </w:rPr>
        <w:fldChar w:fldCharType="separate"/>
      </w:r>
      <w:r w:rsidR="00985B2C" w:rsidRPr="00985B2C">
        <w:t>(R Core Team 2023)</w:t>
      </w:r>
      <w:r w:rsidR="00985B2C">
        <w:rPr>
          <w:rFonts w:eastAsia="Times New Roman"/>
        </w:rPr>
        <w:fldChar w:fldCharType="end"/>
      </w:r>
      <w:r>
        <w:rPr>
          <w:rFonts w:eastAsia="Times New Roman"/>
        </w:rPr>
        <w:t xml:space="preserve">, lasso with </w:t>
      </w:r>
      <w:proofErr w:type="spellStart"/>
      <w:r>
        <w:rPr>
          <w:rFonts w:eastAsia="Times New Roman"/>
        </w:rPr>
        <w:t>glmnet</w:t>
      </w:r>
      <w:proofErr w:type="spellEnd"/>
      <w:r>
        <w:rPr>
          <w:rFonts w:eastAsia="Times New Roman"/>
        </w:rPr>
        <w:t>::</w:t>
      </w:r>
      <w:proofErr w:type="spellStart"/>
      <w:r>
        <w:rPr>
          <w:rFonts w:eastAsia="Times New Roman"/>
        </w:rPr>
        <w:t>glmnet</w:t>
      </w:r>
      <w:proofErr w:type="spellEnd"/>
      <w:r>
        <w:rPr>
          <w:rFonts w:eastAsia="Times New Roman"/>
        </w:rPr>
        <w:t>()</w:t>
      </w:r>
      <w:r w:rsidR="00B73F9C">
        <w:rPr>
          <w:rFonts w:eastAsia="Times New Roman"/>
        </w:rPr>
        <w:t xml:space="preserve"> </w:t>
      </w:r>
      <w:r w:rsidR="006B5C58">
        <w:rPr>
          <w:rFonts w:eastAsia="Times New Roman"/>
        </w:rPr>
        <w:fldChar w:fldCharType="begin"/>
      </w:r>
      <w:r w:rsidR="006B5C58">
        <w:rPr>
          <w:rFonts w:eastAsia="Times New Roman"/>
        </w:rPr>
        <w:instrText xml:space="preserve"> ADDIN ZOTERO_ITEM CSL_CITATION {"citationID":"pyUbkSxJ","properties":{"formattedCitation":"(Tay et al. 2023)","plainCitation":"(Tay et al. 2023)","noteIndex":0},"citationItems":[{"id":13616,"uris":["http://zotero.org/users/2374244/items/WXDHB6NU"],"itemData":{"id":13616,"type":"article-journal","container-title":"Journal of statistical software","note":"publisher: NIH Public Access","source":"Google Scholar","title":"Elastic net regularization paths for all generalized linear models","URL":"https://www.ncbi.nlm.nih.gov/pmc/articles/PMC10153598/","volume":"106","author":[{"family":"Tay","given":"J. Kenneth"},{"family":"Narasimhan","given":"Balasubramanian"},{"family":"Hastie","given":"Trevor"}],"accessed":{"date-parts":[["2023",11,11]]},"issued":{"date-parts":[["2023"]]},"citation-key":"tayElasticNetRegularization2023"}}],"schema":"https://github.com/citation-style-language/schema/raw/master/csl-citation.json"} </w:instrText>
      </w:r>
      <w:r w:rsidR="006B5C58">
        <w:rPr>
          <w:rFonts w:eastAsia="Times New Roman"/>
        </w:rPr>
        <w:fldChar w:fldCharType="separate"/>
      </w:r>
      <w:r w:rsidR="006B5C58" w:rsidRPr="006B5C58">
        <w:t>(Tay et al. 2023)</w:t>
      </w:r>
      <w:r w:rsidR="006B5C58">
        <w:rPr>
          <w:rFonts w:eastAsia="Times New Roman"/>
        </w:rPr>
        <w:fldChar w:fldCharType="end"/>
      </w:r>
      <w:r>
        <w:rPr>
          <w:rFonts w:eastAsia="Times New Roman"/>
        </w:rPr>
        <w:t>, and random forest with ranger::ranger()</w:t>
      </w:r>
      <w:r w:rsidR="00B73F9C">
        <w:rPr>
          <w:rFonts w:eastAsia="Times New Roman"/>
        </w:rPr>
        <w:t xml:space="preserve"> </w:t>
      </w:r>
      <w:r w:rsidR="00B73F9C">
        <w:rPr>
          <w:rFonts w:eastAsia="Times New Roman"/>
        </w:rPr>
        <w:fldChar w:fldCharType="begin"/>
      </w:r>
      <w:r w:rsidR="00B73F9C">
        <w:rPr>
          <w:rFonts w:eastAsia="Times New Roman"/>
        </w:rPr>
        <w:instrText xml:space="preserve"> ADDIN ZOTERO_ITEM CSL_CITATION {"citationID":"V42ePqEi","properties":{"formattedCitation":"(Wright and Ziegler 2017)","plainCitation":"(Wright and Ziegler 2017)","noteIndex":0},"citationItems":[{"id":13600,"uris":["http://zotero.org/users/2374244/items/ACAVGCTF"],"itemData":{"id":13600,"type":"article-journal","abstract":"We introduce the C++ application and R package ranger. The software is a fast implementation of random forests for high dimensional data. Ensembles of classification, regression and survival trees are supported. We describe the implementation, provide examples, validate the package with a reference implementation, and compare runtime and memory usage with other implementations. The new software proves to scale best with the number of features, samples, trees, and features tried for splitting. Finally, we show that ranger is the fastest and most memory efficient implementation of random forests to analyze data on the scale of a genome-wide association study.","container-title":"Journal of Statistical Software","DOI":"10.18637/jss.v077.i01","ISSN":"1548-7660","issue":"1","journalAbbreviation":"J. Stat. Soft.","note":"arXiv:1508.04409 [stat]","source":"arXiv.org","title":"ranger: A Fast Implementation of Random Forests for High Dimensional Data in C++ and R","title-short":"ranger","URL":"http://arxiv.org/abs/1508.04409","volume":"77","author":[{"family":"Wright","given":"Marvin N."},{"family":"Ziegler","given":"Andreas"}],"accessed":{"date-parts":[["2023",11,11]]},"issued":{"date-parts":[["2017"]]},"citation-key":"wrightRangerFastImplementation2017"}}],"schema":"https://github.com/citation-style-language/schema/raw/master/csl-citation.json"} </w:instrText>
      </w:r>
      <w:r w:rsidR="00B73F9C">
        <w:rPr>
          <w:rFonts w:eastAsia="Times New Roman"/>
        </w:rPr>
        <w:fldChar w:fldCharType="separate"/>
      </w:r>
      <w:r w:rsidR="00B73F9C" w:rsidRPr="00B73F9C">
        <w:t>(Wright and Ziegler 2017)</w:t>
      </w:r>
      <w:r w:rsidR="00B73F9C">
        <w:rPr>
          <w:rFonts w:eastAsia="Times New Roman"/>
        </w:rPr>
        <w:fldChar w:fldCharType="end"/>
      </w:r>
      <w:r w:rsidR="00A82987">
        <w:rPr>
          <w:rFonts w:eastAsia="Times New Roman"/>
        </w:rPr>
        <w:t xml:space="preserve"> </w:t>
      </w:r>
      <w:r>
        <w:rPr>
          <w:rFonts w:eastAsia="Times New Roman"/>
        </w:rPr>
        <w:t xml:space="preserve">. </w:t>
      </w:r>
    </w:p>
    <w:p w14:paraId="09A12BBE" w14:textId="627AEBF2" w:rsidR="004172B9" w:rsidRPr="0077789E" w:rsidRDefault="00AF24DA" w:rsidP="004172B9">
      <w:pPr>
        <w:ind w:firstLine="720"/>
        <w:rPr>
          <w:rFonts w:eastAsia="Times New Roman"/>
        </w:rPr>
      </w:pPr>
      <w:r>
        <w:rPr>
          <w:rFonts w:eastAsia="Times New Roman"/>
        </w:rPr>
        <w:t xml:space="preserve">The following final predictions sets and hyperparameters were chosen for linear regression, </w:t>
      </w:r>
      <w:r w:rsidR="00A7388B">
        <w:rPr>
          <w:rFonts w:eastAsia="Times New Roman"/>
        </w:rPr>
        <w:t>lasso, and random forest using 10-fold cross validation (see Methods):</w:t>
      </w:r>
      <w:r w:rsidR="004172B9">
        <w:rPr>
          <w:rFonts w:eastAsia="Times New Roman"/>
        </w:rPr>
        <w:t xml:space="preserve"> 1) Linear regression with non-interacting predictors lagged by 6 hours; 2) Lasso with interacting, non-lagged predictors and a regularization parameter lambda = 1x10</w:t>
      </w:r>
      <w:r w:rsidR="004172B9">
        <w:rPr>
          <w:rFonts w:eastAsia="Times New Roman"/>
          <w:vertAlign w:val="superscript"/>
        </w:rPr>
        <w:t>-</w:t>
      </w:r>
      <w:r w:rsidR="004172B9" w:rsidRPr="0077789E">
        <w:rPr>
          <w:rFonts w:eastAsia="Times New Roman"/>
          <w:vertAlign w:val="superscript"/>
        </w:rPr>
        <w:t>10</w:t>
      </w:r>
      <w:r w:rsidR="004172B9">
        <w:rPr>
          <w:rFonts w:eastAsia="Times New Roman"/>
        </w:rPr>
        <w:t xml:space="preserve">, essentially collapsing the model to a linear regression; 3) Random Forest with non-lagged, interacting predictors and parameters </w:t>
      </w:r>
      <w:proofErr w:type="spellStart"/>
      <w:r w:rsidR="004172B9">
        <w:rPr>
          <w:rFonts w:eastAsia="Times New Roman"/>
        </w:rPr>
        <w:t>min_n</w:t>
      </w:r>
      <w:proofErr w:type="spellEnd"/>
      <w:r w:rsidR="004172B9">
        <w:rPr>
          <w:rFonts w:eastAsia="Times New Roman"/>
        </w:rPr>
        <w:t xml:space="preserve"> = 3 and </w:t>
      </w:r>
      <w:proofErr w:type="spellStart"/>
      <w:r w:rsidR="004172B9">
        <w:rPr>
          <w:rFonts w:eastAsia="Times New Roman"/>
        </w:rPr>
        <w:t>mtry</w:t>
      </w:r>
      <w:proofErr w:type="spellEnd"/>
      <w:r w:rsidR="004172B9">
        <w:rPr>
          <w:rFonts w:eastAsia="Times New Roman"/>
        </w:rPr>
        <w:t xml:space="preserve"> = 30.</w:t>
      </w:r>
    </w:p>
    <w:p w14:paraId="0717C00A" w14:textId="722EABCC" w:rsidR="004172B9" w:rsidRPr="007242A1" w:rsidRDefault="004172B9" w:rsidP="007242A1">
      <w:pPr>
        <w:ind w:firstLine="720"/>
        <w:rPr>
          <w:rFonts w:eastAsia="Times New Roman"/>
          <w:kern w:val="0"/>
          <w14:ligatures w14:val="none"/>
          <w:rPrChange w:id="0" w:author="Sadler, Jeff Michael" w:date="2023-12-01T11:43:00Z">
            <w:rPr>
              <w:rFonts w:eastAsia="Times New Roman"/>
            </w:rPr>
          </w:rPrChange>
        </w:rPr>
      </w:pPr>
      <w:r>
        <w:rPr>
          <w:rFonts w:eastAsia="Times New Roman"/>
        </w:rPr>
        <w:t xml:space="preserve">LSTM is a type of recurrent neural </w:t>
      </w:r>
      <w:commentRangeStart w:id="1"/>
      <w:r>
        <w:rPr>
          <w:rFonts w:eastAsia="Times New Roman"/>
        </w:rPr>
        <w:t>network</w:t>
      </w:r>
      <w:commentRangeEnd w:id="1"/>
      <w:r w:rsidR="005F1C4D">
        <w:rPr>
          <w:rStyle w:val="CommentReference"/>
          <w:rFonts w:ascii="Calibri" w:hAnsi="Calibri" w:cs="Calibri"/>
          <w:kern w:val="0"/>
          <w14:ligatures w14:val="none"/>
        </w:rPr>
        <w:commentReference w:id="1"/>
      </w:r>
      <w:ins w:id="2" w:author="Sadler, Jeff Michael" w:date="2023-12-01T11:41:00Z">
        <w:r w:rsidR="007242A1">
          <w:rPr>
            <w:rFonts w:eastAsia="Times New Roman"/>
          </w:rPr>
          <w:t xml:space="preserve"> that has cell states which can accumulate and release information </w:t>
        </w:r>
      </w:ins>
      <w:ins w:id="3" w:author="Sadler, Jeff Michael" w:date="2023-12-01T11:42:00Z">
        <w:r w:rsidR="007242A1">
          <w:rPr>
            <w:rFonts w:eastAsia="Times New Roman"/>
          </w:rPr>
          <w:t xml:space="preserve">in a series of predictions </w:t>
        </w:r>
        <w:commentRangeStart w:id="4"/>
        <w:r w:rsidR="007242A1">
          <w:rPr>
            <w:rFonts w:eastAsia="Times New Roman"/>
          </w:rPr>
          <w:t>(</w:t>
        </w:r>
        <w:proofErr w:type="spellStart"/>
        <w:r w:rsidR="007242A1" w:rsidRPr="007242A1">
          <w:rPr>
            <w:rFonts w:eastAsia="Times New Roman"/>
            <w:kern w:val="0"/>
            <w14:ligatures w14:val="none"/>
          </w:rPr>
          <w:t>Hochreiter</w:t>
        </w:r>
        <w:proofErr w:type="spellEnd"/>
        <w:r w:rsidR="007242A1">
          <w:rPr>
            <w:rFonts w:eastAsia="Times New Roman"/>
            <w:kern w:val="0"/>
            <w14:ligatures w14:val="none"/>
          </w:rPr>
          <w:t xml:space="preserve"> </w:t>
        </w:r>
        <w:r w:rsidR="007242A1" w:rsidRPr="007242A1">
          <w:rPr>
            <w:rFonts w:eastAsia="Times New Roman"/>
            <w:kern w:val="0"/>
            <w14:ligatures w14:val="none"/>
          </w:rPr>
          <w:t xml:space="preserve">&amp; </w:t>
        </w:r>
        <w:proofErr w:type="spellStart"/>
        <w:r w:rsidR="007242A1" w:rsidRPr="007242A1">
          <w:rPr>
            <w:rFonts w:eastAsia="Times New Roman"/>
            <w:kern w:val="0"/>
            <w14:ligatures w14:val="none"/>
          </w:rPr>
          <w:t>Schmidhuber</w:t>
        </w:r>
        <w:proofErr w:type="spellEnd"/>
        <w:r w:rsidR="007242A1">
          <w:rPr>
            <w:rFonts w:eastAsia="Times New Roman"/>
            <w:kern w:val="0"/>
            <w14:ligatures w14:val="none"/>
          </w:rPr>
          <w:t xml:space="preserve">, </w:t>
        </w:r>
        <w:r w:rsidR="007242A1" w:rsidRPr="007242A1">
          <w:rPr>
            <w:rFonts w:eastAsia="Times New Roman"/>
            <w:kern w:val="0"/>
            <w14:ligatures w14:val="none"/>
          </w:rPr>
          <w:t xml:space="preserve">1997). </w:t>
        </w:r>
      </w:ins>
      <w:commentRangeEnd w:id="4"/>
      <w:ins w:id="5" w:author="Sadler, Jeff Michael" w:date="2023-12-01T11:43:00Z">
        <w:r w:rsidR="007242A1">
          <w:rPr>
            <w:rStyle w:val="CommentReference"/>
            <w:rFonts w:ascii="Calibri" w:hAnsi="Calibri" w:cs="Calibri"/>
            <w:kern w:val="0"/>
            <w14:ligatures w14:val="none"/>
          </w:rPr>
          <w:commentReference w:id="4"/>
        </w:r>
      </w:ins>
      <w:ins w:id="6" w:author="Sadler, Jeff Michael" w:date="2023-12-01T14:15:00Z">
        <w:r w:rsidR="000C3E24">
          <w:rPr>
            <w:rFonts w:eastAsia="Times New Roman"/>
            <w:kern w:val="0"/>
            <w14:ligatures w14:val="none"/>
          </w:rPr>
          <w:t>This is especially useful for predicting variables with temporal autoco</w:t>
        </w:r>
      </w:ins>
      <w:ins w:id="7" w:author="Sadler, Jeff Michael" w:date="2023-12-01T14:16:00Z">
        <w:r w:rsidR="000C3E24">
          <w:rPr>
            <w:rFonts w:eastAsia="Times New Roman"/>
            <w:kern w:val="0"/>
            <w14:ligatures w14:val="none"/>
          </w:rPr>
          <w:t>rrelation since information from a previous time step can be used to make the current time steps prediction. I</w:t>
        </w:r>
      </w:ins>
      <w:ins w:id="8" w:author="Sadler, Jeff Michael" w:date="2023-12-01T11:43:00Z">
        <w:r w:rsidR="007242A1">
          <w:rPr>
            <w:rFonts w:eastAsia="Times New Roman"/>
            <w:kern w:val="0"/>
            <w14:ligatures w14:val="none"/>
          </w:rPr>
          <w:t>n this study, the LSTM</w:t>
        </w:r>
      </w:ins>
      <w:ins w:id="9" w:author="Sadler, Jeff Michael" w:date="2023-12-01T14:16:00Z">
        <w:r w:rsidR="000C3E24">
          <w:rPr>
            <w:rFonts w:eastAsia="Times New Roman"/>
            <w:kern w:val="0"/>
            <w14:ligatures w14:val="none"/>
          </w:rPr>
          <w:t>’s hyper-parame</w:t>
        </w:r>
      </w:ins>
      <w:ins w:id="10" w:author="Sadler, Jeff Michael" w:date="2023-12-01T14:17:00Z">
        <w:r w:rsidR="000C3E24">
          <w:rPr>
            <w:rFonts w:eastAsia="Times New Roman"/>
            <w:kern w:val="0"/>
            <w14:ligatures w14:val="none"/>
          </w:rPr>
          <w:t>ters were</w:t>
        </w:r>
      </w:ins>
      <w:ins w:id="11" w:author="Sadler, Jeff Michael" w:date="2023-12-01T11:43:00Z">
        <w:r w:rsidR="007242A1">
          <w:rPr>
            <w:rFonts w:eastAsia="Times New Roman"/>
            <w:kern w:val="0"/>
            <w14:ligatures w14:val="none"/>
          </w:rPr>
          <w:t xml:space="preserve"> </w:t>
        </w:r>
      </w:ins>
      <w:ins w:id="12" w:author="Sadler, Jeff Michael" w:date="2023-12-01T11:44:00Z">
        <w:r w:rsidR="007242A1">
          <w:rPr>
            <w:rFonts w:eastAsia="Times New Roman"/>
            <w:kern w:val="0"/>
            <w14:ligatures w14:val="none"/>
          </w:rPr>
          <w:t>a learning rate of 0.01, a dropout rate of 0.15</w:t>
        </w:r>
      </w:ins>
      <w:ins w:id="13" w:author="Sadler, Jeff Michael" w:date="2023-12-01T14:17:00Z">
        <w:r w:rsidR="000C3E24">
          <w:rPr>
            <w:rFonts w:eastAsia="Times New Roman"/>
            <w:kern w:val="0"/>
            <w14:ligatures w14:val="none"/>
          </w:rPr>
          <w:t xml:space="preserve">, 100 training epochs, one layer, and 10 hidden states. The number of layers and the number of hidden states </w:t>
        </w:r>
      </w:ins>
      <w:ins w:id="14" w:author="Sadler, Jeff Michael" w:date="2023-12-01T14:18:00Z">
        <w:r w:rsidR="000C3E24">
          <w:rPr>
            <w:rFonts w:eastAsia="Times New Roman"/>
            <w:kern w:val="0"/>
            <w14:ligatures w14:val="none"/>
          </w:rPr>
          <w:t xml:space="preserve">were tuned using 10-fold cross-validation on the training set. 100 and 200 hidden states and 2 layers were also </w:t>
        </w:r>
      </w:ins>
      <w:ins w:id="15" w:author="Sadler, Jeff Michael" w:date="2023-12-01T14:19:00Z">
        <w:r w:rsidR="000C3E24">
          <w:rPr>
            <w:rFonts w:eastAsia="Times New Roman"/>
            <w:kern w:val="0"/>
            <w14:ligatures w14:val="none"/>
          </w:rPr>
          <w:t xml:space="preserve">evaluated using a grid-search approach. The rest of the hyperparameters were selected as reasonable values based on previous experience. </w:t>
        </w:r>
      </w:ins>
      <w:ins w:id="16" w:author="Sadler, Jeff Michael" w:date="2023-12-01T14:20:00Z">
        <w:r w:rsidR="000C3E24">
          <w:rPr>
            <w:rFonts w:eastAsia="Times New Roman"/>
            <w:kern w:val="0"/>
            <w14:ligatures w14:val="none"/>
          </w:rPr>
          <w:t xml:space="preserve">Once the hyper-parameters were selected, </w:t>
        </w:r>
        <w:proofErr w:type="gramStart"/>
        <w:r w:rsidR="000C3E24">
          <w:rPr>
            <w:rFonts w:eastAsia="Times New Roman"/>
            <w:kern w:val="0"/>
            <w14:ligatures w14:val="none"/>
          </w:rPr>
          <w:t>all of</w:t>
        </w:r>
        <w:proofErr w:type="gramEnd"/>
        <w:r w:rsidR="000C3E24">
          <w:rPr>
            <w:rFonts w:eastAsia="Times New Roman"/>
            <w:kern w:val="0"/>
            <w14:ligatures w14:val="none"/>
          </w:rPr>
          <w:t xml:space="preserve"> the training data were used to train 10 replicates of the LSTM model</w:t>
        </w:r>
      </w:ins>
      <w:ins w:id="17" w:author="Sadler, Jeff Michael" w:date="2023-12-01T14:21:00Z">
        <w:r w:rsidR="000C3E24">
          <w:rPr>
            <w:rFonts w:eastAsia="Times New Roman"/>
            <w:kern w:val="0"/>
            <w14:ligatures w14:val="none"/>
          </w:rPr>
          <w:t xml:space="preserve">. We used 10 replicates to account for differences in random initial weights. The 10 models were used to make predictions in the validation set and the average of the predictions from the 10 models was taken as the </w:t>
        </w:r>
      </w:ins>
      <w:ins w:id="18" w:author="Sadler, Jeff Michael" w:date="2023-12-01T14:22:00Z">
        <w:r w:rsidR="000C3E24">
          <w:rPr>
            <w:rFonts w:eastAsia="Times New Roman"/>
            <w:kern w:val="0"/>
            <w14:ligatures w14:val="none"/>
          </w:rPr>
          <w:t>prediction used in the model evaluation</w:t>
        </w:r>
      </w:ins>
      <w:del w:id="19" w:author="Sadler, Jeff Michael" w:date="2023-12-01T11:43:00Z">
        <w:r w:rsidDel="007242A1">
          <w:rPr>
            <w:rFonts w:eastAsia="Times New Roman"/>
          </w:rPr>
          <w:delText>.</w:delText>
        </w:r>
      </w:del>
    </w:p>
    <w:p w14:paraId="352EF2F6" w14:textId="589D935B" w:rsidR="004172B9" w:rsidRDefault="007416B3" w:rsidP="004172B9">
      <w:pPr>
        <w:ind w:firstLine="720"/>
        <w:rPr>
          <w:rFonts w:eastAsia="Times New Roman"/>
        </w:rPr>
      </w:pPr>
      <w:ins w:id="20" w:author="Dennis Trolle" w:date="2023-11-26T10:50:00Z">
        <w:r>
          <w:rPr>
            <w:rFonts w:eastAsia="Times New Roman"/>
          </w:rPr>
          <w:t>GOTM-</w:t>
        </w:r>
      </w:ins>
      <w:r w:rsidR="004172B9">
        <w:rPr>
          <w:rFonts w:eastAsia="Times New Roman"/>
        </w:rPr>
        <w:t xml:space="preserve">WET is a process-based numerical simulation for lakes consisting of a hydrodynamic model (GOTM, General Ocean Turbulence Model) coupled to an </w:t>
      </w:r>
      <w:proofErr w:type="spellStart"/>
      <w:r w:rsidR="004172B9">
        <w:rPr>
          <w:rFonts w:eastAsia="Times New Roman"/>
        </w:rPr>
        <w:t>ecodynamics</w:t>
      </w:r>
      <w:proofErr w:type="spellEnd"/>
      <w:r w:rsidR="004172B9">
        <w:rPr>
          <w:rFonts w:eastAsia="Times New Roman"/>
        </w:rPr>
        <w:t xml:space="preserve"> model </w:t>
      </w:r>
      <w:ins w:id="21" w:author="Dennis Trolle" w:date="2023-11-26T10:50:00Z">
        <w:r>
          <w:rPr>
            <w:rFonts w:eastAsia="Times New Roman"/>
          </w:rPr>
          <w:t xml:space="preserve">(WET, Water Ecosystems Tools) </w:t>
        </w:r>
      </w:ins>
      <w:r w:rsidR="004172B9">
        <w:rPr>
          <w:rFonts w:eastAsia="Times New Roman"/>
        </w:rPr>
        <w:t>via FABM, the Framework for Aquatic Biogeochemical Models. Detailed model description can be found in</w:t>
      </w:r>
      <w:r w:rsidR="00F43827">
        <w:rPr>
          <w:rFonts w:eastAsia="Times New Roman"/>
        </w:rPr>
        <w:t xml:space="preserve"> </w:t>
      </w:r>
      <w:r w:rsidR="00F43827">
        <w:rPr>
          <w:rFonts w:eastAsia="Times New Roman"/>
        </w:rPr>
        <w:fldChar w:fldCharType="begin"/>
      </w:r>
      <w:r w:rsidR="00F43827">
        <w:rPr>
          <w:rFonts w:eastAsia="Times New Roman"/>
        </w:rPr>
        <w:instrText xml:space="preserve"> ADDIN ZOTERO_ITEM CSL_CITATION {"citationID":"8jEVw2GF","properties":{"formattedCitation":"(Schnedler-Meyer et al. 2022)","plainCitation":"(Schnedler-Meyer et al. 2022)","noteIndex":0},"citationItems":[{"id":12432,"uris":["http://zotero.org/users/2374244/items/4SACW2ZT"],"itemData":{"id":12432,"type":"article-journal","container-title":"Geoscientific Model Development","issue":"9","note":"publisher: Copernicus GmbH","page":"3861–3878","source":"Google Scholar","title":"Water Ecosystems Tool (WET) 1.0–a new generation of flexible aquatic ecosystem model","volume":"15","author":[{"family":"Schnedler-Meyer","given":"Nicolas Azaña"},{"family":"Andersen","given":"Tobias Kuhlmann"},{"family":"Hu","given":"Fenjuan Rose Schmidt"},{"family":"Bolding","given":"Karsten"},{"family":"Nielsen","given":"Anders"},{"family":"Trolle","given":"Dennis"}],"issued":{"date-parts":[["2022"]]},"citation-key":"schnedler-meyerWaterEcosystemsTool2022"}}],"schema":"https://github.com/citation-style-language/schema/raw/master/csl-citation.json"} </w:instrText>
      </w:r>
      <w:r w:rsidR="00F43827">
        <w:rPr>
          <w:rFonts w:eastAsia="Times New Roman"/>
        </w:rPr>
        <w:fldChar w:fldCharType="separate"/>
      </w:r>
      <w:r w:rsidR="00F43827" w:rsidRPr="00F43827">
        <w:t xml:space="preserve">Schnedler-Meyer et al. </w:t>
      </w:r>
      <w:r w:rsidR="00005459">
        <w:t>(</w:t>
      </w:r>
      <w:r w:rsidR="00F43827" w:rsidRPr="00F43827">
        <w:t>2022)</w:t>
      </w:r>
      <w:r w:rsidR="00F43827">
        <w:rPr>
          <w:rFonts w:eastAsia="Times New Roman"/>
        </w:rPr>
        <w:fldChar w:fldCharType="end"/>
      </w:r>
      <w:r w:rsidR="004172B9">
        <w:rPr>
          <w:rFonts w:eastAsia="Times New Roman"/>
        </w:rPr>
        <w:t xml:space="preserve">. Briefly, </w:t>
      </w:r>
      <w:ins w:id="22" w:author="Dennis Trolle" w:date="2023-11-26T10:51:00Z">
        <w:r>
          <w:rPr>
            <w:rFonts w:eastAsia="Times New Roman"/>
          </w:rPr>
          <w:t>GOTM-</w:t>
        </w:r>
      </w:ins>
      <w:r w:rsidR="004172B9">
        <w:rPr>
          <w:rFonts w:eastAsia="Times New Roman"/>
        </w:rPr>
        <w:t xml:space="preserve">WET simulates the physical, biogeochemical, and ecological components of a lake given inputs of meteorological data, inflows, and inflow chemistry for N and P. </w:t>
      </w:r>
      <w:ins w:id="23" w:author="Dennis Trolle" w:date="2023-11-26T10:51:00Z">
        <w:r>
          <w:rPr>
            <w:rFonts w:eastAsia="Times New Roman"/>
          </w:rPr>
          <w:t>GOTM-</w:t>
        </w:r>
      </w:ins>
      <w:r w:rsidR="004172B9">
        <w:rPr>
          <w:rFonts w:eastAsia="Times New Roman"/>
        </w:rPr>
        <w:t xml:space="preserve">WET is a 1-dimensional model, simulating </w:t>
      </w:r>
      <w:del w:id="24" w:author="Dennis Trolle" w:date="2023-11-26T10:51:00Z">
        <w:r w:rsidR="004172B9" w:rsidDel="007416B3">
          <w:rPr>
            <w:rFonts w:eastAsia="Times New Roman"/>
          </w:rPr>
          <w:delText>one</w:delText>
        </w:r>
        <w:r w:rsidR="00005459" w:rsidDel="007416B3">
          <w:rPr>
            <w:rFonts w:eastAsia="Times New Roman"/>
          </w:rPr>
          <w:delText>-</w:delText>
        </w:r>
        <w:r w:rsidR="004172B9" w:rsidDel="007416B3">
          <w:rPr>
            <w:rFonts w:eastAsia="Times New Roman"/>
          </w:rPr>
          <w:delText xml:space="preserve">meter </w:delText>
        </w:r>
      </w:del>
      <w:r w:rsidR="004172B9">
        <w:rPr>
          <w:rFonts w:eastAsia="Times New Roman"/>
        </w:rPr>
        <w:t xml:space="preserve">vertical layers </w:t>
      </w:r>
      <w:ins w:id="25" w:author="Dennis Trolle" w:date="2023-11-26T10:51:00Z">
        <w:r>
          <w:rPr>
            <w:rFonts w:eastAsia="Times New Roman"/>
          </w:rPr>
          <w:t xml:space="preserve">(in present study one-meter) </w:t>
        </w:r>
      </w:ins>
      <w:r w:rsidR="004172B9">
        <w:rPr>
          <w:rFonts w:eastAsia="Times New Roman"/>
        </w:rPr>
        <w:t xml:space="preserve">across which water physically </w:t>
      </w:r>
      <w:r w:rsidR="002B2CDB">
        <w:rPr>
          <w:rFonts w:eastAsia="Times New Roman"/>
        </w:rPr>
        <w:t>interacts</w:t>
      </w:r>
      <w:r w:rsidR="004172B9">
        <w:rPr>
          <w:rFonts w:eastAsia="Times New Roman"/>
        </w:rPr>
        <w:t xml:space="preserve">. Each layer consists of an interacting water and sediment compartment, the sizes of which are determined by </w:t>
      </w:r>
      <w:ins w:id="26" w:author="Dennis Trolle" w:date="2023-11-26T10:52:00Z">
        <w:r>
          <w:rPr>
            <w:rFonts w:eastAsia="Times New Roman"/>
          </w:rPr>
          <w:t xml:space="preserve">a </w:t>
        </w:r>
      </w:ins>
      <w:del w:id="27" w:author="Dennis Trolle" w:date="2023-11-26T10:52:00Z">
        <w:r w:rsidR="004172B9" w:rsidDel="007416B3">
          <w:rPr>
            <w:rFonts w:eastAsia="Times New Roman"/>
          </w:rPr>
          <w:delText>hypsograph</w:delText>
        </w:r>
      </w:del>
      <w:ins w:id="28" w:author="Dennis Trolle" w:date="2023-11-26T10:52:00Z">
        <w:r>
          <w:rPr>
            <w:rFonts w:eastAsia="Times New Roman"/>
          </w:rPr>
          <w:t>hypsography for the individual system</w:t>
        </w:r>
      </w:ins>
      <w:r w:rsidR="004172B9">
        <w:rPr>
          <w:rFonts w:eastAsia="Times New Roman"/>
        </w:rPr>
        <w:t xml:space="preserve">. </w:t>
      </w:r>
    </w:p>
    <w:p w14:paraId="3450878D" w14:textId="099605FF" w:rsidR="002F07E9" w:rsidRDefault="004172B9" w:rsidP="002F07E9">
      <w:pPr>
        <w:ind w:firstLine="720"/>
        <w:rPr>
          <w:rFonts w:eastAsia="Times New Roman"/>
        </w:rPr>
      </w:pPr>
      <w:r>
        <w:rPr>
          <w:rFonts w:eastAsia="Times New Roman"/>
        </w:rPr>
        <w:t xml:space="preserve">We calibrated </w:t>
      </w:r>
      <w:ins w:id="29" w:author="Dennis Trolle" w:date="2023-11-26T10:52:00Z">
        <w:r w:rsidR="007416B3">
          <w:rPr>
            <w:rFonts w:eastAsia="Times New Roman"/>
          </w:rPr>
          <w:t>GOTM-</w:t>
        </w:r>
      </w:ins>
      <w:r>
        <w:rPr>
          <w:rFonts w:eastAsia="Times New Roman"/>
        </w:rPr>
        <w:t xml:space="preserve">WET parameters using the </w:t>
      </w:r>
      <w:r w:rsidRPr="00944E44">
        <w:rPr>
          <w:rFonts w:eastAsia="Times New Roman"/>
        </w:rPr>
        <w:t>Parallel Sensitivity and Auto-Calibration</w:t>
      </w:r>
      <w:r>
        <w:rPr>
          <w:rFonts w:eastAsia="Times New Roman"/>
        </w:rPr>
        <w:t xml:space="preserve"> (</w:t>
      </w:r>
      <w:proofErr w:type="spellStart"/>
      <w:r>
        <w:rPr>
          <w:rFonts w:eastAsia="Times New Roman"/>
        </w:rPr>
        <w:t>parsac</w:t>
      </w:r>
      <w:proofErr w:type="spellEnd"/>
      <w:r>
        <w:rPr>
          <w:rFonts w:eastAsia="Times New Roman"/>
        </w:rPr>
        <w:t>) tool in python</w:t>
      </w:r>
      <w:r w:rsidR="002B2CDB">
        <w:rPr>
          <w:rFonts w:eastAsia="Times New Roman"/>
        </w:rPr>
        <w:t xml:space="preserve"> </w:t>
      </w:r>
      <w:r w:rsidR="002B2CDB">
        <w:rPr>
          <w:rFonts w:eastAsia="Times New Roman"/>
        </w:rPr>
        <w:fldChar w:fldCharType="begin"/>
      </w:r>
      <w:r w:rsidR="002B2CDB">
        <w:rPr>
          <w:rFonts w:eastAsia="Times New Roman"/>
        </w:rPr>
        <w:instrText xml:space="preserve"> ADDIN ZOTERO_ITEM CSL_CITATION {"citationID":"rWYvHlER","properties":{"formattedCitation":"(Bruggeman and Bolding 2020)","plainCitation":"(Bruggeman and Bolding 2020)","noteIndex":0},"citationItems":[{"id":12434,"uris":["http://zotero.org/users/2374244/items/5LKSFIE6"],"itemData":{"id":12434,"type":"software","abstract":"This release fixes an issue with --quiet and sensitivity analysis. It will also print the last few lines of output for failed model runs to aid diagnosis.","note":"DOI: 10.5281/zenodo.4280520","publisher":"Zenodo","source":"Zenodo","title":"parsac: parallel sensitivity analysis and calibration","title-short":"parsac","URL":"https://zenodo.org/record/4280520","author":[{"family":"Bruggeman","given":"Jorn"},{"family":"Bolding","given":"Karsten"}],"accessed":{"date-parts":[["2023",1,19]]},"issued":{"date-parts":[["2020",11,19]]},"citation-key":"bruggemanParsacParallelSensitivity2020"}}],"schema":"https://github.com/citation-style-language/schema/raw/master/csl-citation.json"} </w:instrText>
      </w:r>
      <w:r w:rsidR="002B2CDB">
        <w:rPr>
          <w:rFonts w:eastAsia="Times New Roman"/>
        </w:rPr>
        <w:fldChar w:fldCharType="separate"/>
      </w:r>
      <w:r w:rsidR="002B2CDB" w:rsidRPr="002B2CDB">
        <w:t>(Bruggeman and Bolding 2020)</w:t>
      </w:r>
      <w:r w:rsidR="002B2CDB">
        <w:rPr>
          <w:rFonts w:eastAsia="Times New Roman"/>
        </w:rPr>
        <w:fldChar w:fldCharType="end"/>
      </w:r>
      <w:r>
        <w:rPr>
          <w:rFonts w:eastAsia="Times New Roman"/>
        </w:rPr>
        <w:t>. The parameters</w:t>
      </w:r>
      <w:r w:rsidR="00F35B96">
        <w:rPr>
          <w:rFonts w:eastAsia="Times New Roman"/>
        </w:rPr>
        <w:t xml:space="preserve"> we chose to </w:t>
      </w:r>
      <w:r w:rsidR="00F35B96">
        <w:rPr>
          <w:rFonts w:eastAsia="Times New Roman"/>
        </w:rPr>
        <w:lastRenderedPageBreak/>
        <w:t>cali</w:t>
      </w:r>
      <w:r w:rsidR="00E34783">
        <w:rPr>
          <w:rFonts w:eastAsia="Times New Roman"/>
        </w:rPr>
        <w:t>brate</w:t>
      </w:r>
      <w:r>
        <w:rPr>
          <w:rFonts w:eastAsia="Times New Roman"/>
        </w:rPr>
        <w:t xml:space="preserve"> were sensitive </w:t>
      </w:r>
      <w:r w:rsidR="00F35B96">
        <w:rPr>
          <w:rFonts w:eastAsia="Times New Roman"/>
        </w:rPr>
        <w:t>across</w:t>
      </w:r>
      <w:r>
        <w:rPr>
          <w:rFonts w:eastAsia="Times New Roman"/>
        </w:rPr>
        <w:t xml:space="preserve"> previous model applications</w:t>
      </w:r>
      <w:r w:rsidR="00B57753">
        <w:rPr>
          <w:rFonts w:eastAsia="Times New Roman"/>
        </w:rPr>
        <w:t xml:space="preserve"> </w:t>
      </w:r>
      <w:r w:rsidR="00B57753">
        <w:rPr>
          <w:rFonts w:eastAsia="Times New Roman"/>
        </w:rPr>
        <w:fldChar w:fldCharType="begin"/>
      </w:r>
      <w:r w:rsidR="00B57753">
        <w:rPr>
          <w:rFonts w:eastAsia="Times New Roman"/>
        </w:rPr>
        <w:instrText xml:space="preserve"> ADDIN ZOTERO_ITEM CSL_CITATION {"citationID":"rX3MSuzA","properties":{"formattedCitation":"(Nielsen et al. 2014, Andersen et al. 2020)","plainCitation":"(Nielsen et al. 2014, Andersen et al. 2020)","noteIndex":0},"citationItems":[{"id":12435,"uris":["http://zotero.org/users/2374244/items/4KHMA7MX"],"itemData":{"id":12435,"type":"article-journal","abstract":"Complex ecological models are used to predict the consequences of anticipated future changes in climate and nutrient loading for lake water quality. These models may, however, suffer from nonuniqueness in that various sets of model parameter values may yield equally satisfactory representations of the system being modeled, but when applied in future scenarios these sets of values may divert considerably in their simulated outcomes. Compilation of an ensemble of model runs allows us to account for simulation variability arising from model parameter estimates. Thus, we propose a new approach for aquatic ecological models creating a more robust prediction of future water quality. We used our ensemble approach in an application of the widely used PCLake model for Danish shallow Lake Arreskov, which during the past two decades has demonstrated frequent shifts between turbid and clear water states. Despite marked variability, the span of our ensemble runs encapsulated 70–90% of the observed variation in lake water quality. The model exercise demonstrates that future warming and increased nutrient loading lead to lower probability of a clear water, vegetation-rich state and greater likelihood of cyanobacteria dominance. In a 6.0°C warming scenario, for instance, the current nutrient loading of nitrogen and phosphorus must be reduced by about 75% to maintain the present ecological state of Lake Arreskov, but even in a near-future 2.0°C warming scenario, a higher probability of a turbid, cyanobacteria-dominated state is predicted. As managers may wish to determine the probability of achieving a certain ecological state, our proposed ensemble approach facilitates new ways of communicating future stressor impacts.","container-title":"Ecological Applications","DOI":"10.1890/13-0790.1","ISSN":"1939-5582","issue":"8","language":"en","note":"_eprint: https://onlinelibrary.wiley.com/doi/pdf/10.1890/13-0790.1","page":"1926-1944","source":"Wiley Online Library","title":"Effects of climate and nutrient load on the water quality of shallow lakes assessed through ensemble runs by PCLake","volume":"24","author":[{"family":"Nielsen","given":"Anders"},{"family":"Trolle","given":"Dennis"},{"family":"Bjerring","given":"Rikke"},{"family":"Søndergaard","given":"Martin"},{"family":"Olesen","given":"Jørgen E."},{"family":"Janse","given":"Jan H."},{"family":"Mooij","given":"Wolf M."},{"family":"Jeppesen","given":"Erik"}],"issued":{"date-parts":[["2014"]]},"citation-key":"nielsenEffectsClimateNutrient2014"}},{"id":3942,"uris":["http://zotero.org/users/2374244/items/YQCDPKHC"],"itemData":{"id":3942,"type":"article-journal","abstract":"In recent years, considerable efforts have been made to restore turbid, phytoplankton-dominated shallow lakes to a clear-water state with high coverage of submerged macrophytes. Various dynamic lake models with simplified physical representations of vertical gradients, such as PCLake, have been used to predict external nutrient load thresholds for such nonlinear regime shifts. However, recent observational studies have questioned the concept of regime shifts by emphasizing that gradual changes are more common than sudden shifts. We investigated if regime shifts would be more gradual if the models account for depth-dependent heterogeneity of the system by including the possibility of vertical gradients in the water column and sediment layers for the entire depth. Hence, bifurcation analysis was undertaken using the 1D hydrodynamic model GOTM, accounting for vertical gradients, coupled to the aquatic ecosystem model PCLake, which is implemented in the framework for aquatic biogeochemical modeling (FABM). First, the model was calibrated and validated against a comprehensive data set covering two consecutive 7-yr periods from Lake Hinge, a shallow, eutrophic Danish lake. The autocalibration program Auto-Calibration Python (ACPy) was applied to achieve a more comprehensive adjustment of model parameters. The model simulations showed excellent agreement with observed data for water temperature, total nitrogen, and nitrate and good agreement for ammonium, total phosphorus, phosphate, and chlorophyll a concentrations. Zooplankton and macrophyte coverage were adequately simulated for the purpose of this study, and in general the GOTM-FABM-PCLake model simulations performed well compared with other model studies. In contrast to previous model studies ignoring depth heterogeneity, our bifurcation analysis revealed that the spatial extent and depth limitation of macrophytes as well as phytoplankton chlorophyll-a responded more gradually over time to a reduction in the external phosphorus load, albeit some hysteresis effects still appeared. In a management perspective, our study emphasizes the need to include depth heterogeneity in the model structure to more correctly determine at which external nutrient load a given lake changes ecosystem state to a clear-water condition.","container-title":"Ecological Applications","DOI":"10.1002/eap.2160","ISSN":"1939-5582","issue":"7","language":"en","license":"© 2020 The Authors. Ecological Applications published by Wiley Periodicals LLC on behalf of Ecological Society of America","note":"_eprint: https://esajournals.onlinelibrary.wiley.com/doi/pdf/10.1002/eap.2160","page":"e02160","source":"Wiley Online Library","title":"Predicting ecosystem state changes in shallow lakes using an aquatic ecosystem model: Lake Hinge, Denmark, an example","title-short":"Predicting ecosystem state changes in shallow lakes using an aquatic ecosystem model","volume":"30","author":[{"family":"Andersen","given":"Tobias Kuhlmann"},{"family":"Nielsen","given":"Anders"},{"family":"Jeppesen","given":"Erik"},{"family":"Hu","given":"Fenjuan"},{"family":"Bolding","given":"Karsten"},{"family":"Liu","given":"Zhengwen"},{"family":"Søndergaard","given":"Martin"},{"family":"Johansson","given":"Liselotte S."},{"family":"Trolle","given":"Dennis"}],"issued":{"date-parts":[["2020"]]},"citation-key":"andersenPredictingEcosystemState2020"}}],"schema":"https://github.com/citation-style-language/schema/raw/master/csl-citation.json"} </w:instrText>
      </w:r>
      <w:r w:rsidR="00B57753">
        <w:rPr>
          <w:rFonts w:eastAsia="Times New Roman"/>
        </w:rPr>
        <w:fldChar w:fldCharType="separate"/>
      </w:r>
      <w:r w:rsidR="00B57753" w:rsidRPr="00B57753">
        <w:t>(Nielsen et al. 2014, Andersen et al. 2020)</w:t>
      </w:r>
      <w:r w:rsidR="00B57753">
        <w:rPr>
          <w:rFonts w:eastAsia="Times New Roman"/>
        </w:rPr>
        <w:fldChar w:fldCharType="end"/>
      </w:r>
      <w:r>
        <w:rPr>
          <w:rFonts w:eastAsia="Times New Roman"/>
        </w:rPr>
        <w:t xml:space="preserve">. </w:t>
      </w:r>
      <w:proofErr w:type="spellStart"/>
      <w:r>
        <w:rPr>
          <w:rFonts w:eastAsia="Times New Roman"/>
        </w:rPr>
        <w:t>Parsac</w:t>
      </w:r>
      <w:proofErr w:type="spellEnd"/>
      <w:r>
        <w:rPr>
          <w:rFonts w:eastAsia="Times New Roman"/>
        </w:rPr>
        <w:t xml:space="preserve"> uses the differential evolution algorithm to search sets of parameter values to optimize the likelihood of model predictions given real observations (e.g., of DO) by running simulations with different parameter values. Each simulation was run with a spin-up period of 5 years. The space of individual parameters </w:t>
      </w:r>
      <w:proofErr w:type="gramStart"/>
      <w:r>
        <w:rPr>
          <w:rFonts w:eastAsia="Times New Roman"/>
        </w:rPr>
        <w:t>are</w:t>
      </w:r>
      <w:proofErr w:type="gramEnd"/>
      <w:r>
        <w:rPr>
          <w:rFonts w:eastAsia="Times New Roman"/>
        </w:rPr>
        <w:t xml:space="preserve"> manually narrowed based on the results of calibration runs, and this iterative routine is stopped when </w:t>
      </w:r>
      <w:proofErr w:type="spellStart"/>
      <w:r>
        <w:rPr>
          <w:rFonts w:eastAsia="Times New Roman"/>
        </w:rPr>
        <w:t>parsac</w:t>
      </w:r>
      <w:proofErr w:type="spellEnd"/>
      <w:r>
        <w:rPr>
          <w:rFonts w:eastAsia="Times New Roman"/>
        </w:rPr>
        <w:t xml:space="preserve"> can no longer improve the likelihood with new parameter value sets. Because water temperature is caused by physical constraints such as hydrodynamics and heat flux that are precursors to predicting DO (and not additionally caused by biogeochemistry</w:t>
      </w:r>
      <w:r w:rsidR="00FC0B42">
        <w:rPr>
          <w:rFonts w:eastAsia="Times New Roman"/>
        </w:rPr>
        <w:t>,</w:t>
      </w:r>
      <w:r w:rsidR="003D5852">
        <w:rPr>
          <w:rFonts w:eastAsia="Times New Roman"/>
        </w:rPr>
        <w:t xml:space="preserve"> </w:t>
      </w:r>
      <w:r w:rsidR="00FC0B42">
        <w:rPr>
          <w:rFonts w:eastAsia="Times New Roman"/>
        </w:rPr>
        <w:fldChar w:fldCharType="begin"/>
      </w:r>
      <w:r w:rsidR="00FC0B42">
        <w:rPr>
          <w:rFonts w:eastAsia="Times New Roman"/>
        </w:rPr>
        <w:instrText xml:space="preserve"> ADDIN ZOTERO_ITEM CSL_CITATION {"citationID":"zIie5tAy","properties":{"formattedCitation":"(Soares and Calijuri 2021)","plainCitation":"(Soares and Calijuri 2021)","noteIndex":0},"citationItems":[{"id":12641,"uris":["http://zotero.org/users/2374244/items/YCJ4DBIQ"],"itemData":{"id":12641,"type":"article-journal","container-title":"Ecological Modelling","note":"publisher: Elsevier","page":"109720","source":"Google Scholar","title":"Sensitivity and identifiability analyses of parameters for water quality modeling of subtropical reservoirs","volume":"458","author":[{"family":"Soares","given":"L. M. V."},{"family":"Calijuri","given":"M. C."}],"issued":{"date-parts":[["2021"]]},"citation-key":"soaresSensitivityIdentifiabilityAnalyses2021"}}],"schema":"https://github.com/citation-style-language/schema/raw/master/csl-citation.json"} </w:instrText>
      </w:r>
      <w:r w:rsidR="00FC0B42">
        <w:rPr>
          <w:rFonts w:eastAsia="Times New Roman"/>
        </w:rPr>
        <w:fldChar w:fldCharType="separate"/>
      </w:r>
      <w:r w:rsidR="00FC0B42" w:rsidRPr="00FC0B42">
        <w:t>Soares and Calijuri 2021)</w:t>
      </w:r>
      <w:r w:rsidR="00FC0B42">
        <w:rPr>
          <w:rFonts w:eastAsia="Times New Roman"/>
        </w:rPr>
        <w:fldChar w:fldCharType="end"/>
      </w:r>
      <w:r>
        <w:rPr>
          <w:rFonts w:eastAsia="Times New Roman"/>
        </w:rPr>
        <w:t xml:space="preserve">, we first calibrated </w:t>
      </w:r>
      <w:ins w:id="30" w:author="Dennis Trolle" w:date="2023-11-26T10:52:00Z">
        <w:r w:rsidR="007416B3">
          <w:rPr>
            <w:rFonts w:eastAsia="Times New Roman"/>
          </w:rPr>
          <w:t>GOTM-</w:t>
        </w:r>
      </w:ins>
      <w:r>
        <w:rPr>
          <w:rFonts w:eastAsia="Times New Roman"/>
        </w:rPr>
        <w:t>WET using water temperature observations to narrow suitable physical parameters in GOTM (short-wave radiation scale factors and e-folding depths, wind velocity scale factors, and minimum turbulent kinetic energy). After this initial calibration produced good estimates of temperature (R</w:t>
      </w:r>
      <w:r w:rsidRPr="00207C89">
        <w:rPr>
          <w:rFonts w:eastAsia="Times New Roman"/>
          <w:vertAlign w:val="superscript"/>
        </w:rPr>
        <w:t>2</w:t>
      </w:r>
      <w:r>
        <w:rPr>
          <w:rFonts w:eastAsia="Times New Roman"/>
        </w:rPr>
        <w:t xml:space="preserve"> &gt; 0.95;</w:t>
      </w:r>
      <w:r w:rsidR="00FC0B42">
        <w:rPr>
          <w:rFonts w:eastAsia="Times New Roman"/>
        </w:rPr>
        <w:t xml:space="preserve"> </w:t>
      </w:r>
      <w:r w:rsidR="00FC0B42">
        <w:rPr>
          <w:rFonts w:eastAsia="Times New Roman"/>
        </w:rPr>
        <w:fldChar w:fldCharType="begin"/>
      </w:r>
      <w:r w:rsidR="00FC0B42">
        <w:rPr>
          <w:rFonts w:eastAsia="Times New Roman"/>
        </w:rPr>
        <w:instrText xml:space="preserve"> ADDIN ZOTERO_ITEM CSL_CITATION {"citationID":"9BppbwQr","properties":{"formattedCitation":"(Arhonditsis and Brett 2004)","plainCitation":"(Arhonditsis and Brett 2004)","noteIndex":0},"citationItems":[{"id":12440,"uris":["http://zotero.org/users/2374244/items/U2WEHCE4"],"itemData":{"id":12440,"type":"article-journal","abstract":"The need for predictive process-oriented planktonic ecosystem models is widely recognized by the aquatic science community. We conducted a meta-analysis of recent mechanistic aquatic biogeochemical models (153 studies published from 1990 to 2002), to assess their ability to predict spatial and temporal patterns in the physical, chemical and biological dynamics of planktonic systems. The selected modeling studies covered a wide range of model complexity, ecosystem-types, spatio-temporal scales and purposes for model development. Despite the heterogeneous nature of this data set, we were able to identify model behavior trends and illuminate aspects of current modeling practice that need to be reevaluated. Temperature and dissolved oxygen had the highest coefficients of determination (respective median r2 values were 0.93 and 0.70) and the lowest relative error (median RE &lt; 10%), nutrients and phytoplankton had intermediate predictability (median r2 values ranging from 0.40 to 0.60 and median RE ~ 40%), whereas bacteria (median r2 = 0.06) and zooplankton (median RE = 70%) dynamics were poorly predicted. Longer simulation periods (i.e. months to decades) reduced model predictability, and increased model complexity did not improve fit. Aquatic biogeochemical modelers need to be more consistent in how they apply conventional methodological steps during model development (i.e. sensitivity analysis, validation), and the aquatic modeling community should adopt generally accepted standards of model performance. Recent advancements in data assimilation techniques, the combination of the present family of models with goal functions (derived from non-equilibrium thermodynamics) and the development of models with a stronger physiological basis are promising frameworks for obtaining more accurate simulations of planktonic processes.","container-title":"Marine Ecology Progress Series","DOI":"10.3354/meps271013","ISSN":"0171-8630, 1616-1599","journalAbbreviation":"Mar. Ecol. Prog. Ser.","language":"en","page":"13-26","source":"DOI.org (Crossref)","title":"Evaluation of the current state of mechanistic aquatic biogeochemical modeling","volume":"271","author":[{"family":"Arhonditsis","given":"George B."},{"family":"Brett","given":"Michael T."}],"issued":{"date-parts":[["2004"]]},"citation-key":"arhonditsisEvaluationCurrentState2004"}}],"schema":"https://github.com/citation-style-language/schema/raw/master/csl-citation.json"} </w:instrText>
      </w:r>
      <w:r w:rsidR="00FC0B42">
        <w:rPr>
          <w:rFonts w:eastAsia="Times New Roman"/>
        </w:rPr>
        <w:fldChar w:fldCharType="separate"/>
      </w:r>
      <w:r w:rsidR="00FC0B42" w:rsidRPr="00FC0B42">
        <w:t>Arhonditsis and Brett 2004)</w:t>
      </w:r>
      <w:r w:rsidR="00FC0B42">
        <w:rPr>
          <w:rFonts w:eastAsia="Times New Roman"/>
        </w:rPr>
        <w:fldChar w:fldCharType="end"/>
      </w:r>
      <w:r>
        <w:rPr>
          <w:rFonts w:eastAsia="Times New Roman"/>
        </w:rPr>
        <w:t xml:space="preserve">, we re-ran the </w:t>
      </w:r>
      <w:proofErr w:type="spellStart"/>
      <w:r>
        <w:rPr>
          <w:rFonts w:eastAsia="Times New Roman"/>
        </w:rPr>
        <w:t>parsac</w:t>
      </w:r>
      <w:proofErr w:type="spellEnd"/>
      <w:r>
        <w:rPr>
          <w:rFonts w:eastAsia="Times New Roman"/>
        </w:rPr>
        <w:t xml:space="preserve"> </w:t>
      </w:r>
      <w:r w:rsidRPr="00A32763">
        <w:rPr>
          <w:rFonts w:eastAsia="Times New Roman"/>
        </w:rPr>
        <w:t xml:space="preserve">calibration procedure using DO as the observation data for the likelihood function. This second routine therefore focused on adjusting the remaining biogeochemical and ecological parameters. We used the model purely for DO prediction, so we did not </w:t>
      </w:r>
      <w:r>
        <w:rPr>
          <w:rFonts w:eastAsia="Times New Roman"/>
        </w:rPr>
        <w:t>consider</w:t>
      </w:r>
      <w:r w:rsidRPr="00A32763">
        <w:rPr>
          <w:rFonts w:eastAsia="Times New Roman"/>
        </w:rPr>
        <w:t xml:space="preserve"> predictions for other compartments </w:t>
      </w:r>
      <w:r w:rsidR="00834498">
        <w:rPr>
          <w:rFonts w:eastAsia="Times New Roman"/>
        </w:rPr>
        <w:t>(e.g., phytoplankton</w:t>
      </w:r>
      <w:r w:rsidR="008E09AB">
        <w:rPr>
          <w:rFonts w:eastAsia="Times New Roman"/>
        </w:rPr>
        <w:t xml:space="preserve"> characteristics</w:t>
      </w:r>
      <w:r w:rsidR="00834498">
        <w:rPr>
          <w:rFonts w:eastAsia="Times New Roman"/>
        </w:rPr>
        <w:t xml:space="preserve">) </w:t>
      </w:r>
      <w:r w:rsidRPr="00A32763">
        <w:rPr>
          <w:rFonts w:eastAsia="Times New Roman"/>
        </w:rPr>
        <w:t>except that</w:t>
      </w:r>
      <w:r>
        <w:rPr>
          <w:rFonts w:eastAsia="Times New Roman"/>
        </w:rPr>
        <w:t xml:space="preserve"> the</w:t>
      </w:r>
      <w:r w:rsidRPr="00A32763">
        <w:rPr>
          <w:rFonts w:eastAsia="Times New Roman"/>
        </w:rPr>
        <w:t xml:space="preserve"> parameter</w:t>
      </w:r>
      <w:r>
        <w:rPr>
          <w:rFonts w:eastAsia="Times New Roman"/>
        </w:rPr>
        <w:t xml:space="preserve"> spaces controlling those compartments</w:t>
      </w:r>
      <w:r w:rsidRPr="00A32763">
        <w:rPr>
          <w:rFonts w:eastAsia="Times New Roman"/>
        </w:rPr>
        <w:t xml:space="preserve"> </w:t>
      </w:r>
      <w:r>
        <w:rPr>
          <w:rFonts w:eastAsia="Times New Roman"/>
        </w:rPr>
        <w:t>were</w:t>
      </w:r>
      <w:r w:rsidRPr="00A32763">
        <w:rPr>
          <w:rFonts w:eastAsia="Times New Roman"/>
        </w:rPr>
        <w:t xml:space="preserve"> </w:t>
      </w:r>
      <w:r w:rsidR="003F450D">
        <w:rPr>
          <w:rFonts w:eastAsia="Times New Roman"/>
        </w:rPr>
        <w:t>kept within</w:t>
      </w:r>
      <w:r w:rsidR="008E09AB">
        <w:rPr>
          <w:rFonts w:eastAsia="Times New Roman"/>
        </w:rPr>
        <w:t xml:space="preserve"> realistic </w:t>
      </w:r>
      <w:r w:rsidR="00735694">
        <w:rPr>
          <w:rFonts w:eastAsia="Times New Roman"/>
        </w:rPr>
        <w:t>bounds</w:t>
      </w:r>
      <w:r w:rsidRPr="00A32763">
        <w:rPr>
          <w:rFonts w:eastAsia="Times New Roman"/>
        </w:rPr>
        <w:t xml:space="preserve">. </w:t>
      </w:r>
    </w:p>
    <w:p w14:paraId="153774FA" w14:textId="77777777" w:rsidR="005F1C4D" w:rsidRDefault="005F1C4D" w:rsidP="002F07E9">
      <w:pPr>
        <w:ind w:firstLine="720"/>
        <w:rPr>
          <w:rFonts w:eastAsia="Times New Roman"/>
        </w:rPr>
      </w:pPr>
    </w:p>
    <w:p w14:paraId="169B6A2D" w14:textId="574E044F" w:rsidR="005F1C4D" w:rsidRPr="005F1C4D" w:rsidRDefault="005F1C4D" w:rsidP="005F1C4D">
      <w:pPr>
        <w:rPr>
          <w:rFonts w:eastAsia="Times New Roman"/>
          <w:b/>
          <w:bCs/>
        </w:rPr>
      </w:pPr>
      <w:r w:rsidRPr="005F1C4D">
        <w:rPr>
          <w:rFonts w:eastAsia="Times New Roman"/>
          <w:b/>
          <w:bCs/>
        </w:rPr>
        <w:t>Section S1: References</w:t>
      </w:r>
    </w:p>
    <w:p w14:paraId="71A97FBE" w14:textId="77777777" w:rsidR="00A7388B" w:rsidRPr="00A7388B" w:rsidRDefault="00A7388B" w:rsidP="00A7388B">
      <w:pPr>
        <w:pStyle w:val="Bibliography"/>
      </w:pPr>
      <w:r>
        <w:rPr>
          <w:rFonts w:eastAsia="Times New Roman"/>
        </w:rPr>
        <w:fldChar w:fldCharType="begin"/>
      </w:r>
      <w:r>
        <w:rPr>
          <w:rFonts w:eastAsia="Times New Roman"/>
        </w:rPr>
        <w:instrText xml:space="preserve"> ADDIN ZOTERO_BIBL {"uncited":[],"omitted":[],"custom":[]} CSL_BIBLIOGRAPHY </w:instrText>
      </w:r>
      <w:r>
        <w:rPr>
          <w:rFonts w:eastAsia="Times New Roman"/>
        </w:rPr>
        <w:fldChar w:fldCharType="separate"/>
      </w:r>
      <w:r w:rsidRPr="00A7388B">
        <w:t>Andersen, T. K., A. Nielsen, E. Jeppesen, F. Hu, K. Bolding, Z. Liu, M. Søndergaard, L. S. Johansson, and D. Trolle. 2020. Predicting ecosystem state changes in shallow lakes using an aquatic ecosystem model: Lake Hinge, Denmark, an example. Ecological Applications 30:e02160.</w:t>
      </w:r>
    </w:p>
    <w:p w14:paraId="0E969DE1" w14:textId="77777777" w:rsidR="00A7388B" w:rsidRPr="00A7388B" w:rsidRDefault="00A7388B" w:rsidP="00A7388B">
      <w:pPr>
        <w:pStyle w:val="Bibliography"/>
      </w:pPr>
      <w:r w:rsidRPr="00A7388B">
        <w:t>Arhonditsis, G. B., and M. T. Brett. 2004. Evaluation of the current state of mechanistic aquatic biogeochemical modeling. Marine Ecology Progress Series 271:13–26.</w:t>
      </w:r>
    </w:p>
    <w:p w14:paraId="43336BF9" w14:textId="77777777" w:rsidR="00A7388B" w:rsidRPr="00A7388B" w:rsidRDefault="00A7388B" w:rsidP="00A7388B">
      <w:pPr>
        <w:pStyle w:val="Bibliography"/>
      </w:pPr>
      <w:r w:rsidRPr="00A7388B">
        <w:t>Bruggeman, J., and K. Bolding. 2020, November 19. parsac: parallel sensitivity analysis and calibration. Zenodo.</w:t>
      </w:r>
    </w:p>
    <w:p w14:paraId="26C201E1" w14:textId="77777777" w:rsidR="00A7388B" w:rsidRPr="00A7388B" w:rsidRDefault="00A7388B" w:rsidP="00A7388B">
      <w:pPr>
        <w:pStyle w:val="Bibliography"/>
      </w:pPr>
      <w:r w:rsidRPr="00A7388B">
        <w:t>Nielsen, A., D. Trolle, R. Bjerring, M. Søndergaard, J. E. Olesen, J. H. Janse, W. M. Mooij, and E. Jeppesen. 2014. Effects of climate and nutrient load on the water quality of shallow lakes assessed through ensemble runs by PCLake. Ecological Applications 24:1926–1944.</w:t>
      </w:r>
    </w:p>
    <w:p w14:paraId="7BCEE715" w14:textId="77777777" w:rsidR="00A7388B" w:rsidRPr="00A7388B" w:rsidRDefault="00A7388B" w:rsidP="00A7388B">
      <w:pPr>
        <w:pStyle w:val="Bibliography"/>
      </w:pPr>
      <w:r w:rsidRPr="00A7388B">
        <w:lastRenderedPageBreak/>
        <w:t>R Core Team. 2023. R: A language and environment for statistical computing. R Foundation for Statistical Computing, Vienna, Austria.</w:t>
      </w:r>
    </w:p>
    <w:p w14:paraId="4B84025F" w14:textId="77777777" w:rsidR="00A7388B" w:rsidRPr="00A7388B" w:rsidRDefault="00A7388B" w:rsidP="00A7388B">
      <w:pPr>
        <w:pStyle w:val="Bibliography"/>
      </w:pPr>
      <w:r w:rsidRPr="00A7388B">
        <w:t>Schnedler-Meyer, N. A., T. K. Andersen, F. R. S. Hu, K. Bolding, A. Nielsen, and D. Trolle. 2022. Water Ecosystems Tool (WET) 1.0–a new generation of flexible aquatic ecosystem model. Geoscientific Model Development 15:3861–3878.</w:t>
      </w:r>
    </w:p>
    <w:p w14:paraId="225BC62A" w14:textId="77777777" w:rsidR="00A7388B" w:rsidRPr="00A7388B" w:rsidRDefault="00A7388B" w:rsidP="00A7388B">
      <w:pPr>
        <w:pStyle w:val="Bibliography"/>
      </w:pPr>
      <w:r w:rsidRPr="00A7388B">
        <w:t>Soares, L. M. V., and M. C. Calijuri. 2021. Sensitivity and identifiability analyses of parameters for water quality modeling of subtropical reservoirs. Ecological Modelling 458:109720.</w:t>
      </w:r>
    </w:p>
    <w:p w14:paraId="35CDEFF5" w14:textId="77777777" w:rsidR="00A7388B" w:rsidRPr="00A7388B" w:rsidRDefault="00A7388B" w:rsidP="00A7388B">
      <w:pPr>
        <w:pStyle w:val="Bibliography"/>
      </w:pPr>
      <w:r w:rsidRPr="00A7388B">
        <w:t>Tay, J. K., B. Narasimhan, and T. Hastie. 2023. Elastic net regularization paths for all generalized linear models. Journal of statistical software 106.</w:t>
      </w:r>
    </w:p>
    <w:p w14:paraId="387B5469" w14:textId="77777777" w:rsidR="00A7388B" w:rsidRPr="00A7388B" w:rsidRDefault="00A7388B" w:rsidP="00A7388B">
      <w:pPr>
        <w:pStyle w:val="Bibliography"/>
      </w:pPr>
      <w:r w:rsidRPr="00A7388B">
        <w:t>Wright, M. N., and A. Ziegler. 2017. ranger: A Fast Implementation of Random Forests for High Dimensional Data in C++ and R. Journal of Statistical Software 77.</w:t>
      </w:r>
    </w:p>
    <w:p w14:paraId="6A1956FE" w14:textId="1A366520" w:rsidR="005F1C4D" w:rsidRDefault="00A7388B" w:rsidP="005F1C4D">
      <w:pPr>
        <w:rPr>
          <w:rFonts w:eastAsia="Times New Roman"/>
        </w:rPr>
      </w:pPr>
      <w:r>
        <w:rPr>
          <w:rFonts w:eastAsia="Times New Roman"/>
        </w:rPr>
        <w:fldChar w:fldCharType="end"/>
      </w:r>
    </w:p>
    <w:p w14:paraId="4331E8B4" w14:textId="570C5E09" w:rsidR="009A449E" w:rsidRPr="002F07E9" w:rsidRDefault="002F07E9">
      <w:pPr>
        <w:rPr>
          <w:rFonts w:eastAsia="Times New Roman"/>
        </w:rPr>
      </w:pPr>
      <w:r>
        <w:rPr>
          <w:rFonts w:eastAsia="Times New Roman"/>
        </w:rPr>
        <w:br w:type="page"/>
      </w:r>
      <w:r w:rsidR="003C11F1" w:rsidRPr="002F07E9">
        <w:rPr>
          <w:b/>
          <w:bCs/>
        </w:rPr>
        <w:lastRenderedPageBreak/>
        <w:t>Section 2: Supplementary Figures</w:t>
      </w:r>
      <w:r w:rsidR="00F66C4D">
        <w:rPr>
          <w:noProof/>
        </w:rPr>
        <w:drawing>
          <wp:inline distT="0" distB="0" distL="0" distR="0" wp14:anchorId="09C4843F" wp14:editId="5B0AFAA7">
            <wp:extent cx="5943600" cy="5943600"/>
            <wp:effectExtent l="0" t="0" r="0" b="0"/>
            <wp:docPr id="2143723456" name="Picture 1" descr="A chart of different types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3456" name="Picture 1" descr="A chart of different types of people&#10;&#10;Description automatically generated"/>
                    <pic:cNvPicPr/>
                  </pic:nvPicPr>
                  <pic:blipFill>
                    <a:blip r:embed="rId8"/>
                    <a:stretch>
                      <a:fillRect/>
                    </a:stretch>
                  </pic:blipFill>
                  <pic:spPr>
                    <a:xfrm>
                      <a:off x="0" y="0"/>
                      <a:ext cx="5943600" cy="5943600"/>
                    </a:xfrm>
                    <a:prstGeom prst="rect">
                      <a:avLst/>
                    </a:prstGeom>
                  </pic:spPr>
                </pic:pic>
              </a:graphicData>
            </a:graphic>
          </wp:inline>
        </w:drawing>
      </w:r>
    </w:p>
    <w:p w14:paraId="33E5904E" w14:textId="4D5768F9" w:rsidR="00F66C4D" w:rsidRDefault="00F66C4D">
      <w:r>
        <w:t>Fig. S</w:t>
      </w:r>
      <w:r w:rsidR="00780919">
        <w:t>1</w:t>
      </w:r>
      <w:r>
        <w:t>.</w:t>
      </w:r>
      <w:r w:rsidR="00780919">
        <w:t xml:space="preserve"> </w:t>
      </w:r>
      <w:r w:rsidR="00790B50">
        <w:t xml:space="preserve">Shapley Additive </w:t>
      </w:r>
      <w:proofErr w:type="spellStart"/>
      <w:r w:rsidR="00790B50">
        <w:t>exPlanations</w:t>
      </w:r>
      <w:proofErr w:type="spellEnd"/>
      <w:r w:rsidR="00790B50">
        <w:t xml:space="preserve"> (SHAP)</w:t>
      </w:r>
      <w:r w:rsidR="00C16DE4">
        <w:t xml:space="preserve">, normalized </w:t>
      </w:r>
      <w:r w:rsidR="00BC0ED3">
        <w:t xml:space="preserve">as </w:t>
      </w:r>
      <w:r w:rsidR="00C16DE4">
        <w:t>percent</w:t>
      </w:r>
      <w:r w:rsidR="00BC0ED3">
        <w:t>age</w:t>
      </w:r>
      <w:r w:rsidR="00C16DE4">
        <w:t>s,</w:t>
      </w:r>
      <w:r w:rsidR="00790B50">
        <w:t xml:space="preserve"> </w:t>
      </w:r>
      <w:r w:rsidR="00BD30E0">
        <w:t xml:space="preserve">for features (predictors) used in predicting dissolved oxygen </w:t>
      </w:r>
      <w:r w:rsidR="000D581A">
        <w:t>at surface</w:t>
      </w:r>
      <w:r w:rsidR="003F3273">
        <w:t xml:space="preserve"> (0 m)</w:t>
      </w:r>
      <w:r w:rsidR="000D581A">
        <w:t>, middle</w:t>
      </w:r>
      <w:r w:rsidR="003F3273">
        <w:t xml:space="preserve"> (5 m)</w:t>
      </w:r>
      <w:r w:rsidR="000D581A">
        <w:t xml:space="preserve"> and bottom</w:t>
      </w:r>
      <w:r w:rsidR="003F3273">
        <w:t xml:space="preserve"> (8.5-10 m</w:t>
      </w:r>
      <w:r w:rsidR="00C35303">
        <w:t>; see Methods) vertical locations</w:t>
      </w:r>
      <w:r w:rsidR="003F3273">
        <w:t xml:space="preserve"> </w:t>
      </w:r>
      <w:r w:rsidR="00BD30E0">
        <w:t xml:space="preserve">at </w:t>
      </w:r>
      <w:r w:rsidR="000D581A">
        <w:t xml:space="preserve">four reservoirs. </w:t>
      </w:r>
      <w:r w:rsidR="00C35303">
        <w:t xml:space="preserve">SHAP values are </w:t>
      </w:r>
      <w:r w:rsidR="00BD30E0">
        <w:t>normalized as percent contribution</w:t>
      </w:r>
      <w:r w:rsidR="00C35303">
        <w:t xml:space="preserve"> </w:t>
      </w:r>
      <w:r w:rsidR="00150A61">
        <w:t xml:space="preserve">to </w:t>
      </w:r>
      <w:r w:rsidR="002B4CD8">
        <w:t>a given prediction.</w:t>
      </w:r>
      <w:r w:rsidR="00F705FD">
        <w:t xml:space="preserve"> Small colored points are daily</w:t>
      </w:r>
      <w:r w:rsidR="00752B02">
        <w:t>-aggregated</w:t>
      </w:r>
      <w:r w:rsidR="00F705FD">
        <w:t xml:space="preserve"> </w:t>
      </w:r>
      <w:r w:rsidR="00752B02">
        <w:t>SHAP</w:t>
      </w:r>
      <w:r w:rsidR="002B4CD8">
        <w:t xml:space="preserve"> </w:t>
      </w:r>
      <w:r w:rsidR="00752B02">
        <w:t xml:space="preserve">during cool (blue) and warm (gold) seasons. </w:t>
      </w:r>
      <w:r w:rsidR="00362733">
        <w:t>Black points and error bars are estimated marginal means and 95% confidence intervals</w:t>
      </w:r>
      <w:r>
        <w:t xml:space="preserve"> </w:t>
      </w:r>
      <w:r w:rsidR="00237933">
        <w:t>from a linear model.</w:t>
      </w:r>
    </w:p>
    <w:p w14:paraId="5B4F0CB0" w14:textId="77777777" w:rsidR="00F66C4D" w:rsidRDefault="00F66C4D">
      <w:pPr>
        <w:rPr>
          <w:noProof/>
        </w:rPr>
      </w:pPr>
    </w:p>
    <w:p w14:paraId="4DEEEC64" w14:textId="77777777" w:rsidR="00F66C4D" w:rsidRDefault="00F66C4D">
      <w:pPr>
        <w:rPr>
          <w:noProof/>
        </w:rPr>
      </w:pPr>
    </w:p>
    <w:p w14:paraId="14E351C5" w14:textId="02A6A404" w:rsidR="009A449E" w:rsidRDefault="009A449E">
      <w:r>
        <w:rPr>
          <w:noProof/>
        </w:rPr>
        <w:lastRenderedPageBreak/>
        <w:drawing>
          <wp:inline distT="0" distB="0" distL="0" distR="0" wp14:anchorId="10CAE672" wp14:editId="68CF13EF">
            <wp:extent cx="5943600" cy="5943600"/>
            <wp:effectExtent l="0" t="0" r="0" b="0"/>
            <wp:docPr id="1490738254" name="Picture 1" descr="A chart of different types of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38254" name="Picture 1" descr="A chart of different types of shapes&#10;&#10;Description automatically generated"/>
                    <pic:cNvPicPr/>
                  </pic:nvPicPr>
                  <pic:blipFill>
                    <a:blip r:embed="rId9"/>
                    <a:stretch>
                      <a:fillRect/>
                    </a:stretch>
                  </pic:blipFill>
                  <pic:spPr>
                    <a:xfrm>
                      <a:off x="0" y="0"/>
                      <a:ext cx="5943600" cy="5943600"/>
                    </a:xfrm>
                    <a:prstGeom prst="rect">
                      <a:avLst/>
                    </a:prstGeom>
                  </pic:spPr>
                </pic:pic>
              </a:graphicData>
            </a:graphic>
          </wp:inline>
        </w:drawing>
      </w:r>
    </w:p>
    <w:p w14:paraId="2C2C8F99" w14:textId="5656423D" w:rsidR="00885568" w:rsidRDefault="00885568" w:rsidP="00885568">
      <w:r>
        <w:t>Fig. S</w:t>
      </w:r>
      <w:r w:rsidR="00854F07">
        <w:t>2</w:t>
      </w:r>
      <w:r>
        <w:t xml:space="preserve">. </w:t>
      </w:r>
      <w:r w:rsidRPr="009B51DD">
        <w:t xml:space="preserve">Shapley Additive </w:t>
      </w:r>
      <w:proofErr w:type="spellStart"/>
      <w:r w:rsidRPr="009B51DD">
        <w:t>exPlanations</w:t>
      </w:r>
      <w:proofErr w:type="spellEnd"/>
      <w:r w:rsidRPr="009B51DD">
        <w:t xml:space="preserve"> (SHAP),</w:t>
      </w:r>
      <w:r w:rsidR="00B34431">
        <w:t xml:space="preserve"> aggregated across daily</w:t>
      </w:r>
      <w:r w:rsidR="00A73E1B">
        <w:t xml:space="preserve"> values,</w:t>
      </w:r>
      <w:r w:rsidRPr="009B51DD">
        <w:t xml:space="preserve"> normalized as a percent contribution to the model dissolved oxygen (DO) prediction, for three primary variables we expected to be important across </w:t>
      </w:r>
      <w:proofErr w:type="spellStart"/>
      <w:r w:rsidRPr="009B51DD">
        <w:t>monomictic</w:t>
      </w:r>
      <w:proofErr w:type="spellEnd"/>
      <w:r w:rsidRPr="009B51DD">
        <w:t xml:space="preserve"> and polymictic reservoirs. Eagle Mountain and Richland-Chambers are polymictic, while Fayetteville and Maumelle are </w:t>
      </w:r>
      <w:proofErr w:type="spellStart"/>
      <w:r w:rsidRPr="009B51DD">
        <w:t>monomictic</w:t>
      </w:r>
      <w:proofErr w:type="spellEnd"/>
      <w:r w:rsidRPr="009B51DD">
        <w:t xml:space="preserve">. </w:t>
      </w:r>
      <w:r>
        <w:t>SHAP</w:t>
      </w:r>
      <w:r w:rsidRPr="009B51DD">
        <w:t xml:space="preserve"> given for predictions at the surface, middle (5 m) and bottom (8.5</w:t>
      </w:r>
      <w:r>
        <w:t xml:space="preserve"> </w:t>
      </w:r>
      <w:r w:rsidRPr="009B51DD">
        <w:t>-</w:t>
      </w:r>
      <w:r>
        <w:t xml:space="preserve"> </w:t>
      </w:r>
      <w:r w:rsidRPr="009B51DD">
        <w:t xml:space="preserve">10m; see </w:t>
      </w:r>
      <w:r>
        <w:t>Methods</w:t>
      </w:r>
      <w:r w:rsidRPr="009B51DD">
        <w:t>). Schmidt stability estimates the reservoir’s resistance to mixing, so we used the daily variability in Schmidt stability to detect days with large change in Schmidt stability. Significant slopes were only detected at the middle and surface depths of Eagle Mountain.</w:t>
      </w:r>
      <w:r w:rsidR="00E60CD9">
        <w:t xml:space="preserve"> </w:t>
      </w:r>
      <w:r w:rsidR="00D10022">
        <w:t xml:space="preserve">Daily </w:t>
      </w:r>
      <w:r w:rsidR="00B34431">
        <w:t>SHAP values</w:t>
      </w:r>
      <w:r w:rsidR="00A73E1B">
        <w:t xml:space="preserve"> </w:t>
      </w:r>
      <w:r w:rsidR="00D10022">
        <w:t xml:space="preserve">(points) </w:t>
      </w:r>
      <w:r w:rsidR="00A73E1B">
        <w:t>estimated slopes</w:t>
      </w:r>
      <w:r w:rsidR="00D10022">
        <w:t xml:space="preserve"> (solid lines), </w:t>
      </w:r>
      <w:r w:rsidR="00A73E1B">
        <w:t>and 95% confidence intervals</w:t>
      </w:r>
      <w:r w:rsidR="00D10022">
        <w:t xml:space="preserve"> of slopes</w:t>
      </w:r>
      <w:r w:rsidR="00A73E1B">
        <w:t xml:space="preserve"> </w:t>
      </w:r>
      <w:r w:rsidR="00D10022">
        <w:t>(</w:t>
      </w:r>
      <w:r w:rsidR="00A73E1B">
        <w:t xml:space="preserve">dotted lines) are blue for surface, </w:t>
      </w:r>
      <w:r w:rsidR="00D10022">
        <w:t>gold</w:t>
      </w:r>
      <w:r w:rsidR="00A07DE5">
        <w:t xml:space="preserve"> for middle,</w:t>
      </w:r>
      <w:r w:rsidR="00D10022">
        <w:t xml:space="preserve"> and grey for bottom</w:t>
      </w:r>
      <w:r w:rsidR="00C37780">
        <w:t>.</w:t>
      </w:r>
      <w:r w:rsidR="00D10022">
        <w:t xml:space="preserve"> </w:t>
      </w:r>
    </w:p>
    <w:p w14:paraId="6FD25FE6" w14:textId="77777777" w:rsidR="00854F07" w:rsidRDefault="00854F07" w:rsidP="00885568"/>
    <w:p w14:paraId="004E4519" w14:textId="21F1FBF1" w:rsidR="00854F07" w:rsidRDefault="00C65EEE" w:rsidP="00885568">
      <w:r>
        <w:rPr>
          <w:noProof/>
        </w:rPr>
        <w:lastRenderedPageBreak/>
        <w:drawing>
          <wp:inline distT="0" distB="0" distL="0" distR="0" wp14:anchorId="5B5B238B" wp14:editId="44D0EA51">
            <wp:extent cx="5943600" cy="5943600"/>
            <wp:effectExtent l="0" t="0" r="0" b="0"/>
            <wp:docPr id="299583636" name="Picture 1" descr="A chart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83636" name="Picture 1" descr="A chart of different colors&#10;&#10;Description automatically generated"/>
                    <pic:cNvPicPr/>
                  </pic:nvPicPr>
                  <pic:blipFill>
                    <a:blip r:embed="rId10"/>
                    <a:stretch>
                      <a:fillRect/>
                    </a:stretch>
                  </pic:blipFill>
                  <pic:spPr>
                    <a:xfrm>
                      <a:off x="0" y="0"/>
                      <a:ext cx="5943600" cy="5943600"/>
                    </a:xfrm>
                    <a:prstGeom prst="rect">
                      <a:avLst/>
                    </a:prstGeom>
                  </pic:spPr>
                </pic:pic>
              </a:graphicData>
            </a:graphic>
          </wp:inline>
        </w:drawing>
      </w:r>
    </w:p>
    <w:p w14:paraId="20986CF7" w14:textId="0EE8192B" w:rsidR="00854F07" w:rsidRPr="009B51DD" w:rsidRDefault="00854F07" w:rsidP="00885568">
      <w:r>
        <w:t xml:space="preserve">Fig. S3. </w:t>
      </w:r>
      <w:r w:rsidR="001E1CBE">
        <w:t xml:space="preserve">Aggregated daily model RMSE from predictions of dissolved oxygen at </w:t>
      </w:r>
      <w:r w:rsidR="001E1CBE" w:rsidRPr="009B51DD">
        <w:t>the surface, middle (5 m) and bottom</w:t>
      </w:r>
      <w:r w:rsidR="001E1CBE">
        <w:t xml:space="preserve"> (10m) of Richland-Chambers</w:t>
      </w:r>
      <w:r w:rsidR="001F28FB">
        <w:t xml:space="preserve"> reservoir for </w:t>
      </w:r>
      <w:r w:rsidR="005E110A">
        <w:t xml:space="preserve">five different models. </w:t>
      </w:r>
      <w:r w:rsidR="005E110A" w:rsidRPr="009B51DD">
        <w:t>Models are Lasso regression, ordinary least squares regression (LM), Long short-term memory neural network (LSTM), Random Forest, and Water Ecosystems Tool (WET; a process-based model)</w:t>
      </w:r>
      <w:r w:rsidR="00ED11E8" w:rsidRPr="009B51DD">
        <w:t>. Schmidt stability estimates the reservoir’s resistance to mixing, so we used the daily variability in Schmidt stability to detect days with large change in Schmidt stability.</w:t>
      </w:r>
      <w:r w:rsidR="00ED11E8">
        <w:t xml:space="preserve"> Lines are </w:t>
      </w:r>
      <w:r w:rsidR="00BF3E5C">
        <w:t>estimated slope and its 95% confidence intervals.</w:t>
      </w:r>
      <w:r w:rsidR="00C65EEE">
        <w:t xml:space="preserve"> Grey asterisks indicate significant (P&lt;0.05) slopes.</w:t>
      </w:r>
    </w:p>
    <w:p w14:paraId="4CEC9C14" w14:textId="77777777" w:rsidR="00885568" w:rsidRDefault="00885568"/>
    <w:sectPr w:rsidR="0088556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aleb Robbins" w:date="2023-11-11T21:50:00Z" w:initials="RC">
    <w:p w14:paraId="7C3FE026" w14:textId="77777777" w:rsidR="008966BE" w:rsidRDefault="005F1C4D" w:rsidP="009326D5">
      <w:pPr>
        <w:pStyle w:val="CommentText"/>
      </w:pPr>
      <w:r>
        <w:rPr>
          <w:rStyle w:val="CommentReference"/>
        </w:rPr>
        <w:annotationRef/>
      </w:r>
      <w:r w:rsidR="008966BE">
        <w:t>Jeff, could you fill in these details as you see necessary?</w:t>
      </w:r>
    </w:p>
  </w:comment>
  <w:comment w:id="4" w:author="Sadler, Jeff Michael" w:date="2023-12-01T11:43:00Z" w:initials="SJM">
    <w:p w14:paraId="344696CD" w14:textId="77777777" w:rsidR="007242A1" w:rsidRDefault="007242A1" w:rsidP="007242A1">
      <w:r>
        <w:rPr>
          <w:rStyle w:val="CommentReference"/>
        </w:rPr>
        <w:annotationRef/>
      </w:r>
      <w:r>
        <w:rPr>
          <w:rFonts w:ascii="Calibri" w:hAnsi="Calibri" w:cs="Calibri"/>
          <w:kern w:val="0"/>
          <w:sz w:val="20"/>
          <w:szCs w:val="20"/>
          <w14:ligatures w14:val="none"/>
        </w:rPr>
        <w:t>Hochreiter, S., &amp; Schmidhuber, J. (1997). Long Short-Term Memory. Neural Computation, 9(8), 1735–1780. https://doi.org/10.1162/neco.1997.9.8.1735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3FE026" w15:done="0"/>
  <w15:commentEx w15:paraId="344696C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39657736" w16cex:dateUtc="2023-11-12T03:50:00Z"/>
  <w16cex:commentExtensible w16cex:durableId="7344E77B" w16cex:dateUtc="2023-12-01T17: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3FE026" w16cid:durableId="39657736"/>
  <w16cid:commentId w16cid:paraId="344696CD" w16cid:durableId="7344E77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dler, Jeff Michael">
    <w15:presenceInfo w15:providerId="AD" w15:userId="S::jeff.sadler@okstate.edu::e1c840ca-d830-4dbe-95b0-4e48f7ddb8aa"/>
  </w15:person>
  <w15:person w15:author="Caleb Robbins">
    <w15:presenceInfo w15:providerId="Windows Live" w15:userId="de1481ffddff107b"/>
  </w15:person>
  <w15:person w15:author="Dennis Trolle">
    <w15:presenceInfo w15:providerId="Windows Live" w15:userId="1e27f31f39fc4cf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2B9"/>
    <w:rsid w:val="00005459"/>
    <w:rsid w:val="00011FE0"/>
    <w:rsid w:val="000C3E24"/>
    <w:rsid w:val="000D581A"/>
    <w:rsid w:val="000D69BD"/>
    <w:rsid w:val="001217D7"/>
    <w:rsid w:val="00150A61"/>
    <w:rsid w:val="001E1CBE"/>
    <w:rsid w:val="001E50C6"/>
    <w:rsid w:val="001F28FB"/>
    <w:rsid w:val="00237933"/>
    <w:rsid w:val="002B2CDB"/>
    <w:rsid w:val="002B4CD8"/>
    <w:rsid w:val="002F07E9"/>
    <w:rsid w:val="00306CF5"/>
    <w:rsid w:val="00362733"/>
    <w:rsid w:val="003C11F1"/>
    <w:rsid w:val="003D5852"/>
    <w:rsid w:val="003F3273"/>
    <w:rsid w:val="003F450D"/>
    <w:rsid w:val="004172B9"/>
    <w:rsid w:val="00461BEF"/>
    <w:rsid w:val="005052FA"/>
    <w:rsid w:val="005E110A"/>
    <w:rsid w:val="005F1C4D"/>
    <w:rsid w:val="006B5C58"/>
    <w:rsid w:val="0071201B"/>
    <w:rsid w:val="007242A1"/>
    <w:rsid w:val="00735694"/>
    <w:rsid w:val="007416B3"/>
    <w:rsid w:val="00752B02"/>
    <w:rsid w:val="0075500C"/>
    <w:rsid w:val="00780919"/>
    <w:rsid w:val="00790B50"/>
    <w:rsid w:val="00834498"/>
    <w:rsid w:val="00854F07"/>
    <w:rsid w:val="00885568"/>
    <w:rsid w:val="008966BE"/>
    <w:rsid w:val="008E09AB"/>
    <w:rsid w:val="00985B2C"/>
    <w:rsid w:val="009A449E"/>
    <w:rsid w:val="009F1156"/>
    <w:rsid w:val="00A03279"/>
    <w:rsid w:val="00A07DA6"/>
    <w:rsid w:val="00A07DE5"/>
    <w:rsid w:val="00A5058D"/>
    <w:rsid w:val="00A7388B"/>
    <w:rsid w:val="00A73E1B"/>
    <w:rsid w:val="00A82987"/>
    <w:rsid w:val="00AF24DA"/>
    <w:rsid w:val="00B11285"/>
    <w:rsid w:val="00B34431"/>
    <w:rsid w:val="00B57753"/>
    <w:rsid w:val="00B73F9C"/>
    <w:rsid w:val="00BC0ED3"/>
    <w:rsid w:val="00BD30E0"/>
    <w:rsid w:val="00BF3E5C"/>
    <w:rsid w:val="00C16DE4"/>
    <w:rsid w:val="00C35303"/>
    <w:rsid w:val="00C37780"/>
    <w:rsid w:val="00C65EEE"/>
    <w:rsid w:val="00D10022"/>
    <w:rsid w:val="00E00D06"/>
    <w:rsid w:val="00E13BE5"/>
    <w:rsid w:val="00E34783"/>
    <w:rsid w:val="00E60CD9"/>
    <w:rsid w:val="00ED11E8"/>
    <w:rsid w:val="00F35B96"/>
    <w:rsid w:val="00F43827"/>
    <w:rsid w:val="00F66C4D"/>
    <w:rsid w:val="00F705FD"/>
    <w:rsid w:val="00FC0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888A7"/>
  <w15:chartTrackingRefBased/>
  <w15:docId w15:val="{B3C7547A-63D3-4ADD-B1BF-8957F8E88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4172B9"/>
    <w:rPr>
      <w:sz w:val="16"/>
      <w:szCs w:val="16"/>
    </w:rPr>
  </w:style>
  <w:style w:type="paragraph" w:styleId="CommentText">
    <w:name w:val="annotation text"/>
    <w:basedOn w:val="Normal"/>
    <w:link w:val="CommentTextChar"/>
    <w:uiPriority w:val="99"/>
    <w:unhideWhenUsed/>
    <w:rsid w:val="004172B9"/>
    <w:rPr>
      <w:rFonts w:ascii="Calibri" w:hAnsi="Calibri" w:cs="Calibri"/>
      <w:kern w:val="0"/>
      <w:sz w:val="20"/>
      <w:szCs w:val="20"/>
      <w14:ligatures w14:val="none"/>
    </w:rPr>
  </w:style>
  <w:style w:type="character" w:customStyle="1" w:styleId="CommentTextChar">
    <w:name w:val="Comment Text Char"/>
    <w:basedOn w:val="DefaultParagraphFont"/>
    <w:link w:val="CommentText"/>
    <w:uiPriority w:val="99"/>
    <w:rsid w:val="004172B9"/>
    <w:rPr>
      <w:rFonts w:ascii="Calibri" w:hAnsi="Calibri" w:cs="Calibri"/>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5F1C4D"/>
    <w:rPr>
      <w:rFonts w:ascii="Times New Roman" w:hAnsi="Times New Roman" w:cs="Times New Roman"/>
      <w:b/>
      <w:bCs/>
      <w:kern w:val="2"/>
      <w14:ligatures w14:val="standardContextual"/>
    </w:rPr>
  </w:style>
  <w:style w:type="character" w:customStyle="1" w:styleId="CommentSubjectChar">
    <w:name w:val="Comment Subject Char"/>
    <w:basedOn w:val="CommentTextChar"/>
    <w:link w:val="CommentSubject"/>
    <w:uiPriority w:val="99"/>
    <w:semiHidden/>
    <w:rsid w:val="005F1C4D"/>
    <w:rPr>
      <w:rFonts w:ascii="Calibri" w:hAnsi="Calibri" w:cs="Calibri"/>
      <w:b/>
      <w:bCs/>
      <w:kern w:val="0"/>
      <w:sz w:val="20"/>
      <w:szCs w:val="20"/>
      <w14:ligatures w14:val="none"/>
    </w:rPr>
  </w:style>
  <w:style w:type="paragraph" w:styleId="Bibliography">
    <w:name w:val="Bibliography"/>
    <w:basedOn w:val="Normal"/>
    <w:next w:val="Normal"/>
    <w:uiPriority w:val="37"/>
    <w:unhideWhenUsed/>
    <w:rsid w:val="00A7388B"/>
    <w:pPr>
      <w:spacing w:line="480" w:lineRule="auto"/>
      <w:ind w:left="720" w:hanging="720"/>
    </w:pPr>
  </w:style>
  <w:style w:type="paragraph" w:styleId="Revision">
    <w:name w:val="Revision"/>
    <w:hidden/>
    <w:uiPriority w:val="99"/>
    <w:semiHidden/>
    <w:rsid w:val="007416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6887">
      <w:bodyDiv w:val="1"/>
      <w:marLeft w:val="0"/>
      <w:marRight w:val="0"/>
      <w:marTop w:val="0"/>
      <w:marBottom w:val="0"/>
      <w:divBdr>
        <w:top w:val="none" w:sz="0" w:space="0" w:color="auto"/>
        <w:left w:val="none" w:sz="0" w:space="0" w:color="auto"/>
        <w:bottom w:val="none" w:sz="0" w:space="0" w:color="auto"/>
        <w:right w:val="none" w:sz="0" w:space="0" w:color="auto"/>
      </w:divBdr>
      <w:divsChild>
        <w:div w:id="197819814">
          <w:marLeft w:val="0"/>
          <w:marRight w:val="0"/>
          <w:marTop w:val="0"/>
          <w:marBottom w:val="0"/>
          <w:divBdr>
            <w:top w:val="none" w:sz="0" w:space="0" w:color="auto"/>
            <w:left w:val="none" w:sz="0" w:space="0" w:color="auto"/>
            <w:bottom w:val="none" w:sz="0" w:space="0" w:color="auto"/>
            <w:right w:val="none" w:sz="0" w:space="0" w:color="auto"/>
          </w:divBdr>
        </w:div>
      </w:divsChild>
    </w:div>
    <w:div w:id="1148131224">
      <w:bodyDiv w:val="1"/>
      <w:marLeft w:val="0"/>
      <w:marRight w:val="0"/>
      <w:marTop w:val="0"/>
      <w:marBottom w:val="0"/>
      <w:divBdr>
        <w:top w:val="none" w:sz="0" w:space="0" w:color="auto"/>
        <w:left w:val="none" w:sz="0" w:space="0" w:color="auto"/>
        <w:bottom w:val="none" w:sz="0" w:space="0" w:color="auto"/>
        <w:right w:val="none" w:sz="0" w:space="0" w:color="auto"/>
      </w:divBdr>
      <w:divsChild>
        <w:div w:id="15109492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webSettings" Target="webSettings.xml"/><Relationship Id="rId7" Type="http://schemas.microsoft.com/office/2018/08/relationships/commentsExtensible" Target="commentsExtensible.xml"/><Relationship Id="rId12" Type="http://schemas.microsoft.com/office/2011/relationships/people" Target="people.xml"/><Relationship Id="rId2" Type="http://schemas.openxmlformats.org/officeDocument/2006/relationships/settings" Target="settings.xml"/><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fontTable" Target="fontTable.xml"/><Relationship Id="rId5" Type="http://schemas.microsoft.com/office/2011/relationships/commentsExtended" Target="commentsExtended.xml"/><Relationship Id="rId10" Type="http://schemas.openxmlformats.org/officeDocument/2006/relationships/image" Target="media/image3.png"/><Relationship Id="rId4" Type="http://schemas.openxmlformats.org/officeDocument/2006/relationships/comments" Target="comment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Pages>
  <Words>3720</Words>
  <Characters>21210</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Robbins, Caleb Jon</dc:creator>
  <cp:keywords/>
  <dc:description/>
  <cp:lastModifiedBy>Sadler, Jeff Michael</cp:lastModifiedBy>
  <cp:revision>2</cp:revision>
  <dcterms:created xsi:type="dcterms:W3CDTF">2023-12-01T20:22:00Z</dcterms:created>
  <dcterms:modified xsi:type="dcterms:W3CDTF">2023-12-01T20:22:00Z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id="rkS10gho"/&gt;&lt;style id="http://www.zotero.org/styles/ecology" hasBibliography="1" bibliographyStyleHasBeenSet="1"/&gt;&lt;prefs&gt;&lt;pref name="fieldType" value="Field"/&gt;&lt;pref name="automaticJournalAbbreviat</vt:lpwstr>
  </property>
  <property fmtid="{D5CDD505-2E9C-101B-9397-08002B2CF9AE}" pid="3" name="ZOTERO_PREF_2">
    <vt:lpwstr>ions" value="true"/&gt;&lt;/prefs&gt;&lt;/data&gt;</vt:lpwstr>
  </property>
</Properties>
</file>