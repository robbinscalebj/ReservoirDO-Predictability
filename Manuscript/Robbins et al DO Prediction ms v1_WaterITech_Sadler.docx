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2A6E1B33"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commentRangeStart w:id="0"/>
      <w:r w:rsidR="00C1026C" w:rsidRPr="00947B68">
        <w:rPr>
          <w:rFonts w:ascii="Times New Roman" w:hAnsi="Times New Roman" w:cs="Times New Roman"/>
          <w:sz w:val="24"/>
          <w:szCs w:val="24"/>
        </w:rPr>
        <w:t>D</w:t>
      </w:r>
      <w:r w:rsidR="000B14F9" w:rsidRPr="00947B68">
        <w:rPr>
          <w:rFonts w:ascii="Times New Roman" w:hAnsi="Times New Roman" w:cs="Times New Roman"/>
          <w:sz w:val="24"/>
          <w:szCs w:val="24"/>
        </w:rPr>
        <w:t>oes</w:t>
      </w:r>
      <w:r w:rsidRPr="00947B68">
        <w:rPr>
          <w:rFonts w:ascii="Times New Roman" w:hAnsi="Times New Roman" w:cs="Times New Roman"/>
          <w:sz w:val="24"/>
          <w:szCs w:val="24"/>
        </w:rPr>
        <w:t xml:space="preserve"> </w:t>
      </w:r>
      <w:r w:rsidR="000B14F9" w:rsidRPr="00947B68">
        <w:rPr>
          <w:rFonts w:ascii="Times New Roman" w:hAnsi="Times New Roman" w:cs="Times New Roman"/>
          <w:sz w:val="24"/>
          <w:szCs w:val="24"/>
        </w:rPr>
        <w:t>p</w:t>
      </w:r>
      <w:r w:rsidR="0029142F" w:rsidRPr="00947B68">
        <w:rPr>
          <w:rFonts w:ascii="Times New Roman" w:hAnsi="Times New Roman" w:cs="Times New Roman"/>
          <w:sz w:val="24"/>
          <w:szCs w:val="24"/>
        </w:rPr>
        <w:t>olymixis</w:t>
      </w:r>
      <w:r w:rsidRPr="00947B68">
        <w:rPr>
          <w:rFonts w:ascii="Times New Roman" w:hAnsi="Times New Roman" w:cs="Times New Roman"/>
          <w:sz w:val="24"/>
          <w:szCs w:val="24"/>
        </w:rPr>
        <w:t xml:space="preserve"> challenge</w:t>
      </w:r>
      <w:r w:rsidR="00250557" w:rsidRPr="00947B68">
        <w:rPr>
          <w:rFonts w:ascii="Times New Roman" w:hAnsi="Times New Roman" w:cs="Times New Roman"/>
          <w:sz w:val="24"/>
          <w:szCs w:val="24"/>
        </w:rPr>
        <w:t xml:space="preserve"> </w:t>
      </w:r>
      <w:r w:rsidR="00E620B2" w:rsidRPr="00947B68">
        <w:rPr>
          <w:rFonts w:ascii="Times New Roman" w:hAnsi="Times New Roman" w:cs="Times New Roman"/>
          <w:sz w:val="24"/>
          <w:szCs w:val="24"/>
        </w:rPr>
        <w:t>prediction</w:t>
      </w:r>
      <w:r w:rsidRPr="00947B68">
        <w:rPr>
          <w:rFonts w:ascii="Times New Roman" w:hAnsi="Times New Roman" w:cs="Times New Roman"/>
          <w:sz w:val="24"/>
          <w:szCs w:val="24"/>
        </w:rPr>
        <w:t xml:space="preserve"> of dissolved oxygen dynamics</w:t>
      </w:r>
      <w:r w:rsidR="00FA36CA" w:rsidRPr="00947B68">
        <w:rPr>
          <w:rFonts w:ascii="Times New Roman" w:hAnsi="Times New Roman" w:cs="Times New Roman"/>
          <w:sz w:val="24"/>
          <w:szCs w:val="24"/>
        </w:rPr>
        <w:t xml:space="preserve"> </w:t>
      </w:r>
      <w:r w:rsidR="00EE2AD1" w:rsidRPr="00947B68">
        <w:rPr>
          <w:rFonts w:ascii="Times New Roman" w:hAnsi="Times New Roman" w:cs="Times New Roman"/>
          <w:sz w:val="24"/>
          <w:szCs w:val="24"/>
        </w:rPr>
        <w:t>in south-central US reservoirs</w:t>
      </w:r>
      <w:r w:rsidR="00790D3A" w:rsidRPr="00947B68">
        <w:rPr>
          <w:rFonts w:ascii="Times New Roman" w:hAnsi="Times New Roman" w:cs="Times New Roman"/>
          <w:sz w:val="24"/>
          <w:szCs w:val="24"/>
        </w:rPr>
        <w:t>?</w:t>
      </w:r>
      <w:commentRangeEnd w:id="0"/>
      <w:r w:rsidR="00A66539">
        <w:rPr>
          <w:rStyle w:val="CommentReference"/>
        </w:rPr>
        <w:commentReference w:id="0"/>
      </w:r>
    </w:p>
    <w:p w14:paraId="79067910" w14:textId="085F6369" w:rsidR="00837D4D" w:rsidRPr="00947B68" w:rsidRDefault="00837D4D" w:rsidP="00947B68">
      <w:pPr>
        <w:spacing w:line="480" w:lineRule="auto"/>
        <w:rPr>
          <w:rFonts w:ascii="Times New Roman" w:hAnsi="Times New Roman" w:cs="Times New Roman"/>
          <w:sz w:val="24"/>
          <w:szCs w:val="24"/>
        </w:rPr>
      </w:pPr>
    </w:p>
    <w:p w14:paraId="4E756BB7" w14:textId="1AEC359D" w:rsidR="00837D4D" w:rsidRPr="00947B68" w:rsidRDefault="00837D4D" w:rsidP="00BF145C">
      <w:pPr>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A33845" w:rsidRPr="00947B68">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Trolle,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9F4E68" w:rsidRPr="00947B68">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947B68">
      <w:pPr>
        <w:spacing w:line="480" w:lineRule="auto"/>
        <w:rPr>
          <w:rFonts w:ascii="Times New Roman" w:hAnsi="Times New Roman" w:cs="Times New Roman"/>
          <w:sz w:val="24"/>
          <w:szCs w:val="24"/>
        </w:rPr>
      </w:pPr>
    </w:p>
    <w:p w14:paraId="421B96CF" w14:textId="7ED33185"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2A3E8079"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p>
    <w:p w14:paraId="28DA571C" w14:textId="2C73F20E" w:rsidR="00A33845" w:rsidRPr="00947B68" w:rsidRDefault="00A33845"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 xml:space="preserve">2 </w:t>
      </w:r>
      <w:r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Dep</w:t>
      </w:r>
      <w:del w:id="1" w:author="Dennis Trolle" w:date="2023-11-26T09:22:00Z">
        <w:r w:rsidR="008A0157" w:rsidRPr="00947B68" w:rsidDel="00275CB6">
          <w:rPr>
            <w:rFonts w:ascii="Times New Roman" w:hAnsi="Times New Roman" w:cs="Times New Roman"/>
            <w:sz w:val="24"/>
            <w:szCs w:val="24"/>
          </w:rPr>
          <w:delText>t</w:delText>
        </w:r>
      </w:del>
      <w:r w:rsidR="001233DA">
        <w:rPr>
          <w:rFonts w:ascii="Times New Roman" w:hAnsi="Times New Roman" w:cs="Times New Roman"/>
          <w:sz w:val="24"/>
          <w:szCs w:val="24"/>
        </w:rPr>
        <w:t>artment</w:t>
      </w:r>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7CCAF6F6" w:rsidR="00A33845" w:rsidRPr="00275CB6" w:rsidRDefault="00A33845" w:rsidP="006E11DC">
      <w:pPr>
        <w:rPr>
          <w:rFonts w:ascii="Times New Roman" w:hAnsi="Times New Roman" w:cs="Times New Roman"/>
          <w:sz w:val="24"/>
          <w:szCs w:val="24"/>
        </w:rPr>
      </w:pPr>
      <w:commentRangeStart w:id="2"/>
      <w:r w:rsidRPr="00947B68">
        <w:rPr>
          <w:rFonts w:ascii="Times New Roman" w:hAnsi="Times New Roman" w:cs="Times New Roman"/>
          <w:sz w:val="24"/>
          <w:szCs w:val="24"/>
          <w:vertAlign w:val="superscript"/>
        </w:rPr>
        <w:t>3</w:t>
      </w:r>
      <w:commentRangeEnd w:id="2"/>
      <w:r w:rsidR="008454AE">
        <w:rPr>
          <w:rStyle w:val="CommentReference"/>
        </w:rPr>
        <w:commentReference w:id="2"/>
      </w:r>
      <w:r w:rsidRPr="00947B68">
        <w:rPr>
          <w:rFonts w:ascii="Times New Roman" w:hAnsi="Times New Roman" w:cs="Times New Roman"/>
          <w:sz w:val="24"/>
          <w:szCs w:val="24"/>
          <w:vertAlign w:val="superscript"/>
        </w:rPr>
        <w:t xml:space="preserve"> </w:t>
      </w:r>
      <w:ins w:id="5" w:author="Dennis Trolle" w:date="2023-11-26T09:22:00Z">
        <w:r w:rsidR="00275CB6">
          <w:rPr>
            <w:rFonts w:ascii="Times New Roman" w:hAnsi="Times New Roman" w:cs="Times New Roman"/>
            <w:sz w:val="24"/>
            <w:szCs w:val="24"/>
          </w:rPr>
          <w:t>WaterITech,</w:t>
        </w:r>
      </w:ins>
      <w:ins w:id="6" w:author="Dennis Trolle" w:date="2023-11-26T09:23:00Z">
        <w:r w:rsidR="00275CB6">
          <w:rPr>
            <w:rFonts w:ascii="Times New Roman" w:hAnsi="Times New Roman" w:cs="Times New Roman"/>
            <w:sz w:val="24"/>
            <w:szCs w:val="24"/>
          </w:rPr>
          <w:t xml:space="preserve"> Skanderborg, Denmark</w:t>
        </w:r>
      </w:ins>
    </w:p>
    <w:p w14:paraId="61FDAD8A" w14:textId="69820644" w:rsidR="009F4E68" w:rsidRDefault="009F4E68"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4</w:t>
      </w:r>
      <w:r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0AD83A20" w14:textId="77777777" w:rsidR="00FA6566" w:rsidRPr="00947B68" w:rsidRDefault="00FA6566" w:rsidP="006E11DC">
      <w:pPr>
        <w:rPr>
          <w:rFonts w:ascii="Times New Roman" w:hAnsi="Times New Roman" w:cs="Times New Roman"/>
          <w:sz w:val="24"/>
          <w:szCs w:val="24"/>
        </w:rPr>
      </w:pPr>
    </w:p>
    <w:p w14:paraId="0AAE2365" w14:textId="4424EC59" w:rsidR="00E7096B" w:rsidRPr="00947B68" w:rsidRDefault="00E7096B" w:rsidP="00947B68">
      <w:pPr>
        <w:spacing w:line="480" w:lineRule="auto"/>
        <w:rPr>
          <w:rFonts w:ascii="Times New Roman" w:hAnsi="Times New Roman" w:cs="Times New Roman"/>
          <w:b/>
          <w:bCs/>
          <w:sz w:val="24"/>
          <w:szCs w:val="24"/>
        </w:rPr>
      </w:pPr>
    </w:p>
    <w:p w14:paraId="578BE4AD" w14:textId="12B2E69F" w:rsidR="00E7096B" w:rsidRDefault="00E7096B"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10AB9165" w:rsidR="0037221C" w:rsidRPr="0037221C" w:rsidRDefault="00180B04" w:rsidP="00770AB7">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as a result of anthropogenic change, it is increasingly important to </w:t>
      </w:r>
      <w:r w:rsidR="009D6C7D">
        <w:rPr>
          <w:rFonts w:ascii="Times New Roman" w:hAnsi="Times New Roman" w:cs="Times New Roman"/>
          <w:sz w:val="24"/>
          <w:szCs w:val="24"/>
        </w:rPr>
        <w:t xml:space="preserve">set predictive expectations. In particular, </w:t>
      </w:r>
      <w:r w:rsidR="00884797">
        <w:rPr>
          <w:rFonts w:ascii="Times New Roman" w:hAnsi="Times New Roman" w:cs="Times New Roman"/>
          <w:sz w:val="24"/>
          <w:szCs w:val="24"/>
        </w:rPr>
        <w:t>mixing</w:t>
      </w:r>
      <w:r w:rsidR="00545181">
        <w:rPr>
          <w:rFonts w:ascii="Times New Roman" w:hAnsi="Times New Roman" w:cs="Times New Roman"/>
          <w:sz w:val="24"/>
          <w:szCs w:val="24"/>
        </w:rPr>
        <w:t xml:space="preserve"> regimes are projected to shift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the dynamics of </w:t>
      </w:r>
      <w:r w:rsidR="009D6C7D">
        <w:rPr>
          <w:rFonts w:ascii="Times New Roman" w:hAnsi="Times New Roman" w:cs="Times New Roman"/>
          <w:sz w:val="24"/>
          <w:szCs w:val="24"/>
        </w:rPr>
        <w:t>dissolved oxygen (DO)</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aquatic biogeochemistry, fauna, and general water quality for numerous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DO is more predictable in monomictic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during the summer. </w:t>
      </w:r>
      <w:r w:rsidR="00687C1B">
        <w:rPr>
          <w:rFonts w:ascii="Times New Roman" w:hAnsi="Times New Roman" w:cs="Times New Roman"/>
          <w:sz w:val="24"/>
          <w:szCs w:val="24"/>
        </w:rPr>
        <w:t>We</w:t>
      </w:r>
      <w:r w:rsidR="00AA0149">
        <w:rPr>
          <w:rFonts w:ascii="Times New Roman" w:hAnsi="Times New Roman" w:cs="Times New Roman"/>
          <w:sz w:val="24"/>
          <w:szCs w:val="24"/>
        </w:rPr>
        <w:t xml:space="preserve"> compared random forest</w:t>
      </w:r>
      <w:r w:rsidR="00687C1B">
        <w:rPr>
          <w:rFonts w:ascii="Times New Roman" w:hAnsi="Times New Roman" w:cs="Times New Roman"/>
          <w:sz w:val="24"/>
          <w:szCs w:val="24"/>
        </w:rPr>
        <w:t xml:space="preserve"> model errors</w:t>
      </w:r>
      <w:r w:rsidR="00AD1723">
        <w:rPr>
          <w:rFonts w:ascii="Times New Roman" w:hAnsi="Times New Roman" w:cs="Times New Roman"/>
          <w:sz w:val="24"/>
          <w:szCs w:val="24"/>
        </w:rPr>
        <w:t>, aggregated at the daily scale, of DO across two monomictic</w:t>
      </w:r>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monomictic reservoir was typically more predictable than the polymictic reservoirs, the </w:t>
      </w:r>
      <w:r w:rsidR="00113A27">
        <w:rPr>
          <w:rFonts w:ascii="Times New Roman" w:hAnsi="Times New Roman" w:cs="Times New Roman"/>
          <w:sz w:val="24"/>
          <w:szCs w:val="24"/>
        </w:rPr>
        <w:lastRenderedPageBreak/>
        <w:t>hypereutrophic and small monomictic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related to rapid algal production</w:t>
      </w:r>
      <w:r w:rsidR="00156B86">
        <w:rPr>
          <w:rFonts w:ascii="Times New Roman" w:hAnsi="Times New Roman" w:cs="Times New Roman"/>
          <w:sz w:val="24"/>
          <w:szCs w:val="24"/>
        </w:rPr>
        <w:t xml:space="preserve"> in the epilimnion</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convective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r w:rsidR="00914E5D">
        <w:rPr>
          <w:rFonts w:ascii="Times New Roman" w:hAnsi="Times New Roman" w:cs="Times New Roman"/>
          <w:sz w:val="24"/>
          <w:szCs w:val="24"/>
        </w:rPr>
        <w:t>According to</w:t>
      </w:r>
      <w:r w:rsidR="00245BED">
        <w:rPr>
          <w:rFonts w:ascii="Times New Roman" w:hAnsi="Times New Roman" w:cs="Times New Roman"/>
          <w:sz w:val="24"/>
          <w:szCs w:val="24"/>
        </w:rPr>
        <w:t xml:space="preserve"> Shapley Additive exPlanations</w:t>
      </w:r>
      <w:r w:rsidR="00914E5D">
        <w:rPr>
          <w:rFonts w:ascii="Times New Roman" w:hAnsi="Times New Roman" w:cs="Times New Roman"/>
          <w:sz w:val="24"/>
          <w:szCs w:val="24"/>
        </w:rPr>
        <w:t>,</w:t>
      </w:r>
      <w:r w:rsidR="00245BED">
        <w:rPr>
          <w:rFonts w:ascii="Times New Roman" w:hAnsi="Times New Roman" w:cs="Times New Roman"/>
          <w:sz w:val="24"/>
          <w:szCs w:val="24"/>
        </w:rPr>
        <w:t xml:space="preserve"> </w:t>
      </w:r>
      <w:r w:rsidR="008506AC">
        <w:rPr>
          <w:rFonts w:ascii="Times New Roman" w:hAnsi="Times New Roman" w:cs="Times New Roman"/>
          <w:sz w:val="24"/>
          <w:szCs w:val="24"/>
        </w:rPr>
        <w:t>water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Lastly, we compared predictions across multiple model types</w:t>
      </w:r>
      <w:r w:rsidR="00AD5EDF">
        <w:rPr>
          <w:rFonts w:ascii="Times New Roman" w:hAnsi="Times New Roman" w:cs="Times New Roman"/>
          <w:sz w:val="24"/>
          <w:szCs w:val="24"/>
        </w:rPr>
        <w:t xml:space="preserve"> (</w:t>
      </w:r>
      <w:r w:rsidR="004C2BBB">
        <w:rPr>
          <w:rFonts w:ascii="Times New Roman" w:hAnsi="Times New Roman" w:cs="Times New Roman"/>
          <w:sz w:val="24"/>
          <w:szCs w:val="24"/>
        </w:rPr>
        <w:t xml:space="preserve">e.g., </w:t>
      </w:r>
      <w:r w:rsidR="00AD5EDF">
        <w:rPr>
          <w:rFonts w:ascii="Times New Roman" w:hAnsi="Times New Roman" w:cs="Times New Roman"/>
          <w:sz w:val="24"/>
          <w:szCs w:val="24"/>
        </w:rPr>
        <w:t xml:space="preserve">linear regression, </w:t>
      </w:r>
      <w:r w:rsidR="00103744">
        <w:rPr>
          <w:rFonts w:ascii="Times New Roman" w:hAnsi="Times New Roman" w:cs="Times New Roman"/>
          <w:sz w:val="24"/>
          <w:szCs w:val="24"/>
        </w:rPr>
        <w:t xml:space="preserve">the process-based model </w:t>
      </w:r>
      <w:ins w:id="7" w:author="Dennis Trolle" w:date="2023-11-26T09:28:00Z">
        <w:r w:rsidR="00275CB6">
          <w:rPr>
            <w:rFonts w:ascii="Times New Roman" w:hAnsi="Times New Roman" w:cs="Times New Roman"/>
            <w:sz w:val="24"/>
            <w:szCs w:val="24"/>
          </w:rPr>
          <w:t>GOTM-</w:t>
        </w:r>
      </w:ins>
      <w:r w:rsidR="00103744">
        <w:rPr>
          <w:rFonts w:ascii="Times New Roman" w:hAnsi="Times New Roman" w:cs="Times New Roman"/>
          <w:sz w:val="24"/>
          <w:szCs w:val="24"/>
        </w:rPr>
        <w:t>WET (Water Ecosystems Tool</w:t>
      </w:r>
      <w:r w:rsidR="00770AB7">
        <w:rPr>
          <w:rFonts w:ascii="Times New Roman" w:hAnsi="Times New Roman" w:cs="Times New Roman"/>
          <w:sz w:val="24"/>
          <w:szCs w:val="24"/>
        </w:rPr>
        <w:t>),</w:t>
      </w:r>
      <w:r w:rsidR="00770AB7" w:rsidRPr="00770AB7">
        <w:rPr>
          <w:rFonts w:ascii="Times New Roman" w:hAnsi="Times New Roman" w:cs="Times New Roman"/>
          <w:sz w:val="24"/>
          <w:szCs w:val="24"/>
        </w:rPr>
        <w:t xml:space="preserve"> </w:t>
      </w:r>
      <w:r w:rsidR="00770AB7">
        <w:rPr>
          <w:rFonts w:ascii="Times New Roman" w:hAnsi="Times New Roman" w:cs="Times New Roman"/>
          <w:sz w:val="24"/>
          <w:szCs w:val="24"/>
        </w:rPr>
        <w:t>long short-term memory neural network</w:t>
      </w:r>
      <w:r w:rsidR="00103744">
        <w:rPr>
          <w:rFonts w:ascii="Times New Roman" w:hAnsi="Times New Roman" w:cs="Times New Roman"/>
          <w:sz w:val="24"/>
          <w:szCs w:val="24"/>
        </w:rPr>
        <w:t>)</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t>
      </w:r>
      <w:ins w:id="8" w:author="Dennis Trolle" w:date="2023-11-26T09:28:00Z">
        <w:r w:rsidR="00275CB6">
          <w:rPr>
            <w:rFonts w:ascii="Times New Roman" w:hAnsi="Times New Roman" w:cs="Times New Roman"/>
            <w:sz w:val="24"/>
            <w:szCs w:val="24"/>
          </w:rPr>
          <w:t>GOTM-</w:t>
        </w:r>
      </w:ins>
      <w:r w:rsidR="00003DF5">
        <w:rPr>
          <w:rFonts w:ascii="Times New Roman" w:hAnsi="Times New Roman" w:cs="Times New Roman"/>
          <w:sz w:val="24"/>
          <w:szCs w:val="24"/>
        </w:rPr>
        <w:t xml:space="preserve">WET had difficulty predicting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CD564A">
        <w:rPr>
          <w:rFonts w:ascii="Times New Roman" w:hAnsi="Times New Roman" w:cs="Times New Roman"/>
          <w:sz w:val="24"/>
          <w:szCs w:val="24"/>
        </w:rPr>
        <w:t xml:space="preserve"> where </w:t>
      </w:r>
      <w:r w:rsidR="00A0496C">
        <w:rPr>
          <w:rFonts w:ascii="Times New Roman" w:hAnsi="Times New Roman" w:cs="Times New Roman"/>
          <w:sz w:val="24"/>
          <w:szCs w:val="24"/>
        </w:rPr>
        <w:t xml:space="preserve">the mixed layers vacillated above and below.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5BF621E3"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SHAP</w:t>
      </w:r>
      <w:r w:rsidR="00E73E4F">
        <w:rPr>
          <w:rFonts w:ascii="Times New Roman" w:hAnsi="Times New Roman" w:cs="Times New Roman"/>
          <w:sz w:val="24"/>
          <w:szCs w:val="24"/>
        </w:rPr>
        <w:t xml:space="preserve"> variable importance, LASSO regression</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Studies of predictability across </w:t>
      </w:r>
      <w:r w:rsidRPr="00947B68">
        <w:rPr>
          <w:rFonts w:ascii="Times New Roman" w:eastAsia="Times New Roman" w:hAnsi="Times New Roman" w:cs="Times New Roman"/>
          <w:sz w:val="24"/>
          <w:szCs w:val="24"/>
        </w:rPr>
        <w:lastRenderedPageBreak/>
        <w:t>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5679A421"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w:t>
      </w:r>
      <w:del w:id="9" w:author="Thad Scott" w:date="2023-12-04T08:40:00Z">
        <w:r w:rsidRPr="00947B68" w:rsidDel="00A66539">
          <w:rPr>
            <w:rFonts w:ascii="Times New Roman" w:eastAsia="Times New Roman" w:hAnsi="Times New Roman" w:cs="Times New Roman"/>
            <w:sz w:val="24"/>
            <w:szCs w:val="24"/>
          </w:rPr>
          <w:delText xml:space="preserve">broader </w:delText>
        </w:r>
      </w:del>
      <w:ins w:id="10" w:author="Thad Scott" w:date="2023-12-04T08:40:00Z">
        <w:r w:rsidR="00A66539">
          <w:rPr>
            <w:rFonts w:ascii="Times New Roman" w:eastAsia="Times New Roman" w:hAnsi="Times New Roman" w:cs="Times New Roman"/>
            <w:sz w:val="24"/>
            <w:szCs w:val="24"/>
          </w:rPr>
          <w:t>related</w:t>
        </w:r>
        <w:r w:rsidR="00A66539" w:rsidRPr="00947B68">
          <w:rPr>
            <w:rFonts w:ascii="Times New Roman" w:eastAsia="Times New Roman" w:hAnsi="Times New Roman" w:cs="Times New Roman"/>
            <w:sz w:val="24"/>
            <w:szCs w:val="24"/>
          </w:rPr>
          <w:t xml:space="preserve"> </w:t>
        </w:r>
      </w:ins>
      <w:del w:id="11" w:author="Thad Scott" w:date="2023-12-04T08:40:00Z">
        <w:r w:rsidRPr="00947B68" w:rsidDel="00A66539">
          <w:rPr>
            <w:rFonts w:ascii="Times New Roman" w:eastAsia="Times New Roman" w:hAnsi="Times New Roman" w:cs="Times New Roman"/>
            <w:sz w:val="24"/>
            <w:szCs w:val="24"/>
          </w:rPr>
          <w:delText xml:space="preserve">biogeochemistry </w:delText>
        </w:r>
      </w:del>
      <w:ins w:id="12" w:author="Thad Scott" w:date="2023-12-04T08:40:00Z">
        <w:r w:rsidR="00A66539" w:rsidRPr="00947B68">
          <w:rPr>
            <w:rFonts w:ascii="Times New Roman" w:eastAsia="Times New Roman" w:hAnsi="Times New Roman" w:cs="Times New Roman"/>
            <w:sz w:val="24"/>
            <w:szCs w:val="24"/>
          </w:rPr>
          <w:t>biogeochemi</w:t>
        </w:r>
        <w:r w:rsidR="00A66539">
          <w:rPr>
            <w:rFonts w:ascii="Times New Roman" w:eastAsia="Times New Roman" w:hAnsi="Times New Roman" w:cs="Times New Roman"/>
            <w:sz w:val="24"/>
            <w:szCs w:val="24"/>
          </w:rPr>
          <w:t>cal</w:t>
        </w:r>
        <w:r w:rsidR="00A66539" w:rsidRPr="00947B68">
          <w:rPr>
            <w:rFonts w:ascii="Times New Roman" w:eastAsia="Times New Roman" w:hAnsi="Times New Roman" w:cs="Times New Roman"/>
            <w:sz w:val="24"/>
            <w:szCs w:val="24"/>
          </w:rPr>
          <w:t xml:space="preserve"> </w:t>
        </w:r>
      </w:ins>
      <w:r w:rsidRPr="00947B68">
        <w:rPr>
          <w:rFonts w:ascii="Times New Roman" w:eastAsia="Times New Roman" w:hAnsi="Times New Roman" w:cs="Times New Roman"/>
          <w:sz w:val="24"/>
          <w:szCs w:val="24"/>
        </w:rPr>
        <w:t>or water quality</w:t>
      </w:r>
      <w:ins w:id="13" w:author="Thad Scott" w:date="2023-12-04T08:40:00Z">
        <w:r w:rsidR="00A66539">
          <w:rPr>
            <w:rFonts w:ascii="Times New Roman" w:eastAsia="Times New Roman" w:hAnsi="Times New Roman" w:cs="Times New Roman"/>
            <w:sz w:val="24"/>
            <w:szCs w:val="24"/>
          </w:rPr>
          <w:t xml:space="preserve"> patterns</w:t>
        </w:r>
      </w:ins>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as well as 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13045,"uris":["http://zotero.org/users/2374244/items/H87WGN7J"],"itemData":{"id":13045,"type":"article-journal","container-title":"Authorea Preprints","note":"publisher: Authorea","source":"Google Scholar","title":"Experimental thermocline deepening alters vertical distribution and community structure of phytoplankton in a four-year whole-reservoir manipulation","author":[{"family":"Lofton","given":"Mary"},{"family":"Howard","given":"Dexter W."},{"family":"Mcclure","given":"Ryan P."},{"family":"Wander","given":"Heather L."},{"family":"Woelmer","given":"Whitney M."},{"family":"Hounshell","given":"Alexandria G."},{"family":"Lewis","given":"Abigail SL"},{"family":"Carey","given":"Cayelan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174A4683"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 </w:t>
      </w:r>
      <w:commentRangeStart w:id="14"/>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commentRangeEnd w:id="14"/>
      <w:r w:rsidR="005D3B98">
        <w:rPr>
          <w:rStyle w:val="CommentReference"/>
        </w:rPr>
        <w:commentReference w:id="14"/>
      </w:r>
      <w:r w:rsidR="009A3FD9" w:rsidRPr="00947B68">
        <w:rPr>
          <w:rFonts w:ascii="Times New Roman" w:eastAsia="Times New Roman" w:hAnsi="Times New Roman" w:cs="Times New Roman"/>
          <w:sz w:val="24"/>
          <w:szCs w:val="24"/>
        </w:rPr>
        <w:t>hypo- and epilimn</w:t>
      </w:r>
      <w:r w:rsidR="00734FDE" w:rsidRPr="00947B68">
        <w:rPr>
          <w:rFonts w:ascii="Times New Roman" w:eastAsia="Times New Roman" w:hAnsi="Times New Roman" w:cs="Times New Roman"/>
          <w:sz w:val="24"/>
          <w:szCs w:val="24"/>
        </w:rPr>
        <w:t xml:space="preserve">etic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Epilimnetic oxygen can be expected to largely follow diel rhythms of photosynthesis and hypolimnetic oxygen </w:t>
      </w:r>
      <w:r w:rsidR="00604CC7" w:rsidRPr="00947B68">
        <w:rPr>
          <w:rFonts w:ascii="Times New Roman" w:eastAsia="Times New Roman" w:hAnsi="Times New Roman" w:cs="Times New Roman"/>
          <w:sz w:val="24"/>
          <w:szCs w:val="24"/>
        </w:rPr>
        <w:t>generally trends toward or becomes anoxic.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convective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epi- and hypolimnia</w:t>
      </w:r>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lastRenderedPageBreak/>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characterized by constant holomixis</w:t>
      </w:r>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(Durell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w:instrText>
      </w:r>
      <w:r w:rsidR="00D72807" w:rsidRPr="00275CB6">
        <w:rPr>
          <w:rFonts w:ascii="Times New Roman" w:hAnsi="Times New Roman" w:cs="Times New Roman"/>
          <w:sz w:val="24"/>
          <w:szCs w:val="24"/>
          <w:lang w:val="da-DK"/>
        </w:rPr>
        <w:instrText xml:space="preserve">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275CB6">
        <w:rPr>
          <w:rFonts w:ascii="Times New Roman" w:hAnsi="Times New Roman" w:cs="Times New Roman"/>
          <w:sz w:val="24"/>
          <w:lang w:val="da-DK"/>
        </w:rPr>
        <w:t>(</w:t>
      </w:r>
      <w:r w:rsidR="00744E6B" w:rsidRPr="00275CB6">
        <w:rPr>
          <w:rFonts w:ascii="Times New Roman" w:hAnsi="Times New Roman" w:cs="Times New Roman"/>
          <w:sz w:val="24"/>
          <w:lang w:val="da-DK"/>
        </w:rPr>
        <w:t xml:space="preserve">e.g., </w:t>
      </w:r>
      <w:r w:rsidR="00434B84" w:rsidRPr="00275CB6">
        <w:rPr>
          <w:rFonts w:ascii="Times New Roman" w:hAnsi="Times New Roman" w:cs="Times New Roman"/>
          <w:sz w:val="24"/>
          <w:lang w:val="da-DK"/>
        </w:rPr>
        <w:t>Butcher et al. 2015, Mi et al. 2019, Thomas et al. 2020)</w:t>
      </w:r>
      <w:r w:rsidR="00434B84">
        <w:rPr>
          <w:rFonts w:ascii="Times New Roman" w:hAnsi="Times New Roman" w:cs="Times New Roman"/>
          <w:sz w:val="24"/>
          <w:szCs w:val="24"/>
        </w:rPr>
        <w:fldChar w:fldCharType="end"/>
      </w:r>
      <w:r w:rsidR="009B01C5" w:rsidRPr="00275CB6">
        <w:rPr>
          <w:rFonts w:ascii="Times New Roman" w:hAnsi="Times New Roman" w:cs="Times New Roman"/>
          <w:sz w:val="24"/>
          <w:szCs w:val="24"/>
          <w:lang w:val="da-DK"/>
        </w:rPr>
        <w:t>.</w:t>
      </w:r>
      <w:r w:rsidR="00AD1B78" w:rsidRPr="00275CB6">
        <w:rPr>
          <w:rFonts w:ascii="Times New Roman" w:eastAsia="Times New Roman" w:hAnsi="Times New Roman" w:cs="Times New Roman"/>
          <w:sz w:val="24"/>
          <w:szCs w:val="24"/>
          <w:lang w:val="da-DK"/>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32AD3CCC"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high-frequency</w:t>
      </w:r>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w:t>
      </w:r>
      <w:ins w:id="15" w:author="Dennis Trolle" w:date="2023-11-26T10:35:00Z">
        <w:r w:rsidR="005848E1">
          <w:rPr>
            <w:rFonts w:ascii="Times New Roman" w:eastAsia="Times New Roman" w:hAnsi="Times New Roman" w:cs="Times New Roman"/>
            <w:sz w:val="24"/>
            <w:szCs w:val="24"/>
          </w:rPr>
          <w:t xml:space="preserve"> four</w:t>
        </w:r>
      </w:ins>
      <w:r w:rsidR="00C735AC" w:rsidRPr="00947B68">
        <w:rPr>
          <w:rFonts w:ascii="Times New Roman" w:eastAsia="Times New Roman" w:hAnsi="Times New Roman" w:cs="Times New Roman"/>
          <w:sz w:val="24"/>
          <w:szCs w:val="24"/>
        </w:rPr>
        <w:t xml:space="preserve"> reservoirs of different </w:t>
      </w:r>
      <w:r w:rsidR="00D53751" w:rsidRPr="00947B68">
        <w:rPr>
          <w:rFonts w:ascii="Times New Roman" w:eastAsia="Times New Roman" w:hAnsi="Times New Roman" w:cs="Times New Roman"/>
          <w:sz w:val="24"/>
          <w:szCs w:val="24"/>
        </w:rPr>
        <w:t>mixing regimes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we hypothesized that </w:t>
      </w:r>
      <w:r w:rsidR="00527E21">
        <w:rPr>
          <w:rFonts w:ascii="Times New Roman" w:eastAsia="Times New Roman" w:hAnsi="Times New Roman" w:cs="Times New Roman"/>
          <w:sz w:val="24"/>
          <w:szCs w:val="24"/>
        </w:rPr>
        <w:t xml:space="preserve">DO patterns in monomictic reservoirs were more predictable </w:t>
      </w:r>
      <w:r w:rsidR="00111E07">
        <w:rPr>
          <w:rFonts w:ascii="Times New Roman" w:eastAsia="Times New Roman" w:hAnsi="Times New Roman" w:cs="Times New Roman"/>
          <w:sz w:val="24"/>
          <w:szCs w:val="24"/>
        </w:rPr>
        <w:t>than those in polymictic reservoirs because frequent breakdown of stratification</w:t>
      </w:r>
      <w:r w:rsidR="0022523E">
        <w:rPr>
          <w:rFonts w:ascii="Times New Roman" w:eastAsia="Times New Roman" w:hAnsi="Times New Roman" w:cs="Times New Roman"/>
          <w:sz w:val="24"/>
          <w:szCs w:val="24"/>
        </w:rPr>
        <w:t xml:space="preserve"> induces rapid variability in DO</w:t>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r w:rsidR="006A0BA8">
        <w:rPr>
          <w:rFonts w:ascii="Times New Roman" w:eastAsia="Times New Roman" w:hAnsi="Times New Roman" w:cs="Times New Roman"/>
          <w:sz w:val="24"/>
          <w:szCs w:val="24"/>
        </w:rPr>
        <w:t>monomictic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w:t>
      </w:r>
      <w:r w:rsidR="006A0BA8" w:rsidRPr="00947B68">
        <w:rPr>
          <w:rFonts w:ascii="Times New Roman" w:eastAsia="Times New Roman" w:hAnsi="Times New Roman" w:cs="Times New Roman"/>
          <w:sz w:val="24"/>
          <w:szCs w:val="24"/>
        </w:rPr>
        <w:lastRenderedPageBreak/>
        <w:t xml:space="preserve">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xml:space="preserve">, </w:t>
      </w:r>
      <w:commentRangeStart w:id="16"/>
      <w:r w:rsidR="0038797D">
        <w:rPr>
          <w:rFonts w:ascii="Times New Roman" w:eastAsia="Times New Roman" w:hAnsi="Times New Roman" w:cs="Times New Roman"/>
          <w:sz w:val="24"/>
          <w:szCs w:val="24"/>
        </w:rPr>
        <w:t>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 would decrease</w:t>
      </w:r>
      <w:r w:rsidR="0038797D">
        <w:rPr>
          <w:rFonts w:ascii="Times New Roman" w:eastAsia="Times New Roman" w:hAnsi="Times New Roman" w:cs="Times New Roman"/>
          <w:sz w:val="24"/>
          <w:szCs w:val="24"/>
        </w:rPr>
        <w:t xml:space="preserve"> model skill </w:t>
      </w:r>
      <w:r w:rsidR="00AA2950">
        <w:rPr>
          <w:rFonts w:ascii="Times New Roman" w:eastAsia="Times New Roman" w:hAnsi="Times New Roman" w:cs="Times New Roman"/>
          <w:sz w:val="24"/>
          <w:szCs w:val="24"/>
        </w:rPr>
        <w:t>of</w:t>
      </w:r>
      <w:r w:rsidRPr="00947B68">
        <w:rPr>
          <w:rFonts w:ascii="Times New Roman" w:eastAsia="Times New Roman" w:hAnsi="Times New Roman" w:cs="Times New Roman"/>
          <w:sz w:val="24"/>
          <w:szCs w:val="24"/>
        </w:rPr>
        <w:t xml:space="preserve"> DO</w:t>
      </w:r>
      <w:r w:rsidR="00AA2950">
        <w:rPr>
          <w:rFonts w:ascii="Times New Roman" w:eastAsia="Times New Roman" w:hAnsi="Times New Roman" w:cs="Times New Roman"/>
          <w:sz w:val="24"/>
          <w:szCs w:val="24"/>
        </w:rPr>
        <w:t xml:space="preserve"> prediction</w:t>
      </w:r>
      <w:commentRangeEnd w:id="16"/>
      <w:r w:rsidR="005848E1">
        <w:rPr>
          <w:rStyle w:val="CommentReference"/>
        </w:rPr>
        <w:commentReference w:id="16"/>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prediction</w:t>
      </w:r>
      <w:ins w:id="17" w:author="Dennis Trolle" w:date="2023-11-26T10:33:00Z">
        <w:r w:rsidR="005848E1">
          <w:rPr>
            <w:rFonts w:ascii="Times New Roman" w:eastAsia="Times New Roman" w:hAnsi="Times New Roman" w:cs="Times New Roman"/>
            <w:sz w:val="24"/>
            <w:szCs w:val="24"/>
          </w:rPr>
          <w:t xml:space="preserve"> </w:t>
        </w:r>
      </w:ins>
      <w:r w:rsidR="0019707A" w:rsidRPr="00947B68">
        <w:rPr>
          <w:rFonts w:ascii="Times New Roman" w:eastAsia="Times New Roman" w:hAnsi="Times New Roman" w:cs="Times New Roman"/>
          <w:sz w:val="24"/>
          <w:szCs w:val="24"/>
        </w:rPr>
        <w:t>s</w:t>
      </w:r>
      <w:ins w:id="18" w:author="Dennis Trolle" w:date="2023-11-26T10:33:00Z">
        <w:r w:rsidR="005848E1">
          <w:rPr>
            <w:rFonts w:ascii="Times New Roman" w:eastAsia="Times New Roman" w:hAnsi="Times New Roman" w:cs="Times New Roman"/>
            <w:sz w:val="24"/>
            <w:szCs w:val="24"/>
          </w:rPr>
          <w:t>kill</w:t>
        </w:r>
      </w:ins>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exPlanations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063A7389"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dissolved oxygen (DO)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w:t>
      </w:r>
      <w:ins w:id="19" w:author="Dennis Trolle" w:date="2023-11-26T10:36:00Z">
        <w:r w:rsidR="005848E1">
          <w:rPr>
            <w:rFonts w:ascii="Times New Roman" w:eastAsia="Times New Roman" w:hAnsi="Times New Roman" w:cs="Times New Roman"/>
            <w:sz w:val="24"/>
            <w:szCs w:val="24"/>
          </w:rPr>
          <w:t>al</w:t>
        </w:r>
      </w:ins>
      <w:r w:rsidR="00C76374" w:rsidRPr="00947B68">
        <w:rPr>
          <w:rFonts w:ascii="Times New Roman" w:eastAsia="Times New Roman" w:hAnsi="Times New Roman" w:cs="Times New Roman"/>
          <w:sz w:val="24"/>
          <w:szCs w:val="24"/>
        </w:rPr>
        <w:t xml:space="preserve">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r w:rsidR="008F0FB4" w:rsidRPr="00947B68">
        <w:rPr>
          <w:rFonts w:ascii="Times New Roman" w:eastAsia="Times New Roman" w:hAnsi="Times New Roman" w:cs="Times New Roman"/>
          <w:sz w:val="24"/>
          <w:szCs w:val="24"/>
        </w:rPr>
        <w:t xml:space="preserve">lake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1B38DF" w:rsidRPr="00947B68">
        <w:rPr>
          <w:rFonts w:ascii="Times New Roman" w:eastAsia="Times New Roman" w:hAnsi="Times New Roman" w:cs="Times New Roman"/>
          <w:sz w:val="24"/>
          <w:szCs w:val="24"/>
        </w:rPr>
        <w:t xml:space="preserve">and </w:t>
      </w:r>
      <w:ins w:id="20" w:author="Thad Scott" w:date="2023-12-04T08:48:00Z">
        <w:r w:rsidR="00A66539">
          <w:rPr>
            <w:rFonts w:ascii="Times New Roman" w:eastAsia="Times New Roman" w:hAnsi="Times New Roman" w:cs="Times New Roman"/>
            <w:sz w:val="24"/>
            <w:szCs w:val="24"/>
          </w:rPr>
          <w:lastRenderedPageBreak/>
          <w:t>which serves as a secondary water supply source for</w:t>
        </w:r>
      </w:ins>
      <w:ins w:id="21" w:author="Thad Scott" w:date="2023-12-04T08:49:00Z">
        <w:r w:rsidR="00A66539">
          <w:rPr>
            <w:rFonts w:ascii="Times New Roman" w:eastAsia="Times New Roman" w:hAnsi="Times New Roman" w:cs="Times New Roman"/>
            <w:sz w:val="24"/>
            <w:szCs w:val="24"/>
          </w:rPr>
          <w:t xml:space="preserve"> the City of Fayetteville, Arkansas and is otherwise </w:t>
        </w:r>
      </w:ins>
      <w:del w:id="22" w:author="Thad Scott" w:date="2023-12-04T08:49:00Z">
        <w:r w:rsidR="001B38DF" w:rsidRPr="00947B68" w:rsidDel="00A66539">
          <w:rPr>
            <w:rFonts w:ascii="Times New Roman" w:eastAsia="Times New Roman" w:hAnsi="Times New Roman" w:cs="Times New Roman"/>
            <w:sz w:val="24"/>
            <w:szCs w:val="24"/>
          </w:rPr>
          <w:delText xml:space="preserve">primarily </w:delText>
        </w:r>
      </w:del>
      <w:r w:rsidR="001B38DF" w:rsidRPr="00947B68">
        <w:rPr>
          <w:rFonts w:ascii="Times New Roman" w:eastAsia="Times New Roman" w:hAnsi="Times New Roman" w:cs="Times New Roman"/>
          <w:sz w:val="24"/>
          <w:szCs w:val="24"/>
        </w:rPr>
        <w:t>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45BA23DB"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t>Vicksburg, MS</w:t>
      </w:r>
      <w:r w:rsidR="0046255C" w:rsidRPr="00947B68">
        <w:rPr>
          <w:rFonts w:ascii="Times New Roman" w:eastAsia="Times New Roman" w:hAnsi="Times New Roman" w:cs="Times New Roman"/>
          <w:sz w:val="24"/>
          <w:szCs w:val="24"/>
        </w:rPr>
        <w:t>;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Hydrolab HL7 water quality sonde </w:t>
      </w:r>
      <w:r w:rsidR="00FF7B5B" w:rsidRPr="00947B68">
        <w:rPr>
          <w:rFonts w:ascii="Times New Roman" w:eastAsia="Times New Roman" w:hAnsi="Times New Roman" w:cs="Times New Roman"/>
          <w:sz w:val="24"/>
          <w:szCs w:val="24"/>
        </w:rPr>
        <w:t xml:space="preserve">(Ott Hydromet,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 xml:space="preserve">during day time hours. </w:t>
      </w:r>
      <w:r w:rsidR="00A55BD9" w:rsidRPr="00947B68">
        <w:rPr>
          <w:rFonts w:ascii="Times New Roman" w:eastAsia="Times New Roman" w:hAnsi="Times New Roman" w:cs="Times New Roman"/>
          <w:sz w:val="24"/>
          <w:szCs w:val="24"/>
        </w:rPr>
        <w:t>Each profile takes 40 minutes to complete.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0F628C" w:rsidRPr="00947B68">
        <w:rPr>
          <w:rFonts w:ascii="Times New Roman" w:eastAsia="Times New Roman" w:hAnsi="Times New Roman" w:cs="Times New Roman"/>
          <w:sz w:val="24"/>
          <w:szCs w:val="24"/>
        </w:rPr>
        <w:t xml:space="preserve"> 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p>
    <w:p w14:paraId="423B54BE" w14:textId="2A4131E8"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r w:rsidR="007A2036">
        <w:rPr>
          <w:rFonts w:ascii="Times New Roman" w:hAnsi="Times New Roman" w:cs="Times New Roman"/>
          <w:sz w:val="24"/>
          <w:szCs w:val="24"/>
        </w:rPr>
        <w:t>worldmet</w:t>
      </w:r>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(Carslaw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w:t>
      </w:r>
      <w:r w:rsidR="008758A9" w:rsidRPr="00947B68">
        <w:rPr>
          <w:rFonts w:ascii="Times New Roman" w:hAnsi="Times New Roman" w:cs="Times New Roman"/>
          <w:sz w:val="24"/>
          <w:szCs w:val="24"/>
        </w:rPr>
        <w:lastRenderedPageBreak/>
        <w:t>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t>
      </w:r>
      <w:ins w:id="23" w:author="Dennis Trolle" w:date="2023-11-26T10:39:00Z">
        <w:r w:rsidR="005848E1">
          <w:rPr>
            <w:rFonts w:ascii="Times New Roman" w:hAnsi="Times New Roman" w:cs="Times New Roman"/>
            <w:sz w:val="24"/>
            <w:szCs w:val="24"/>
          </w:rPr>
          <w:t>GOTM-</w:t>
        </w:r>
      </w:ins>
      <w:r w:rsidR="003C3D1A" w:rsidRPr="00947B68">
        <w:rPr>
          <w:rFonts w:ascii="Times New Roman" w:hAnsi="Times New Roman" w:cs="Times New Roman"/>
          <w:sz w:val="24"/>
          <w:szCs w:val="24"/>
        </w:rPr>
        <w:t>WET at Richland-Chambers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creek and Chambers creek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AEE4A9B"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commentRangeStart w:id="24"/>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(“validation periods”)</w:t>
      </w:r>
      <w:commentRangeEnd w:id="24"/>
      <w:r w:rsidR="00E31EEF">
        <w:rPr>
          <w:rStyle w:val="CommentReference"/>
        </w:rPr>
        <w:commentReference w:id="24"/>
      </w:r>
      <w:r w:rsidR="00400F85" w:rsidRPr="00947B68">
        <w:rPr>
          <w:rFonts w:ascii="Times New Roman" w:eastAsia="Times New Roman" w:hAnsi="Times New Roman" w:cs="Times New Roman"/>
          <w:sz w:val="24"/>
          <w:szCs w:val="24"/>
        </w:rPr>
        <w:t xml:space="preserve">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F2392B" w:rsidRPr="00947B68">
        <w:rPr>
          <w:rFonts w:ascii="Times New Roman" w:eastAsia="Times New Roman" w:hAnsi="Times New Roman" w:cs="Times New Roman"/>
          <w:sz w:val="24"/>
          <w:szCs w:val="24"/>
        </w:rPr>
        <w:t xml:space="preserve"> </w:t>
      </w:r>
      <w:r w:rsidR="00EB61B3" w:rsidRPr="00947B68">
        <w:rPr>
          <w:rFonts w:ascii="Times New Roman" w:eastAsia="Times New Roman" w:hAnsi="Times New Roman" w:cs="Times New Roman"/>
          <w:sz w:val="24"/>
          <w:szCs w:val="24"/>
        </w:rPr>
        <w:t>to</w:t>
      </w:r>
      <w:r w:rsidR="00F2392B" w:rsidRPr="00947B68">
        <w:rPr>
          <w:rFonts w:ascii="Times New Roman" w:eastAsia="Times New Roman" w:hAnsi="Times New Roman" w:cs="Times New Roman"/>
          <w:sz w:val="24"/>
          <w:szCs w:val="24"/>
        </w:rPr>
        <w:t xml:space="preserve"> captur</w:t>
      </w:r>
      <w:r w:rsidR="00EB61B3" w:rsidRPr="00947B68">
        <w:rPr>
          <w:rFonts w:ascii="Times New Roman" w:eastAsia="Times New Roman" w:hAnsi="Times New Roman" w:cs="Times New Roman"/>
          <w:sz w:val="24"/>
          <w:szCs w:val="24"/>
        </w:rPr>
        <w:t>e</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commentRangeStart w:id="25"/>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21630F" w:rsidRPr="00947B68">
        <w:rPr>
          <w:rFonts w:ascii="Times New Roman" w:eastAsia="Times New Roman" w:hAnsi="Times New Roman" w:cs="Times New Roman"/>
          <w:sz w:val="24"/>
          <w:szCs w:val="24"/>
        </w:rPr>
        <w:t xml:space="preserve">, have </w:t>
      </w:r>
      <w:r w:rsidR="00E21DAA" w:rsidRPr="00947B68">
        <w:rPr>
          <w:rFonts w:ascii="Times New Roman" w:eastAsia="Times New Roman" w:hAnsi="Times New Roman" w:cs="Times New Roman"/>
          <w:sz w:val="24"/>
          <w:szCs w:val="24"/>
        </w:rPr>
        <w:t>a significa</w:t>
      </w:r>
      <w:commentRangeEnd w:id="25"/>
      <w:r w:rsidR="00E31EEF">
        <w:rPr>
          <w:rStyle w:val="CommentReference"/>
        </w:rPr>
        <w:commentReference w:id="25"/>
      </w:r>
      <w:r w:rsidR="00E21DAA" w:rsidRPr="00947B68">
        <w:rPr>
          <w:rFonts w:ascii="Times New Roman" w:eastAsia="Times New Roman" w:hAnsi="Times New Roman" w:cs="Times New Roman"/>
          <w:sz w:val="24"/>
          <w:szCs w:val="24"/>
        </w:rPr>
        <w:t>nt amount of data held out for testing across different reservoir conditions,</w:t>
      </w:r>
      <w:r w:rsidR="00A92901" w:rsidRPr="00947B68">
        <w:rPr>
          <w:rFonts w:ascii="Times New Roman" w:eastAsia="Times New Roman" w:hAnsi="Times New Roman" w:cs="Times New Roman"/>
          <w:sz w:val="24"/>
          <w:szCs w:val="24"/>
        </w:rPr>
        <w:t xml:space="preserve"> while avoiding the possibility that a random split of the data would </w:t>
      </w:r>
      <w:r w:rsidR="00AF73C7" w:rsidRPr="00947B68">
        <w:rPr>
          <w:rFonts w:ascii="Times New Roman" w:eastAsia="Times New Roman" w:hAnsi="Times New Roman" w:cs="Times New Roman"/>
          <w:sz w:val="24"/>
          <w:szCs w:val="24"/>
        </w:rPr>
        <w:t>significantly undersample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We fit, tuned, and compared random forest models using the ranger package within the tidymodels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m_try, which controls the number of randomly selected predictors for each tree, and min_n, which controls the minimum node size for each tree. The m_try and min_n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the node size, respectively. Model selection and tuning used depth-stratified 10-fold cross-</w:t>
      </w:r>
      <w:r w:rsidR="00B41E72" w:rsidRPr="00947B68">
        <w:rPr>
          <w:rFonts w:ascii="Times New Roman" w:eastAsia="Times New Roman" w:hAnsi="Times New Roman" w:cs="Times New Roman"/>
          <w:sz w:val="24"/>
          <w:szCs w:val="24"/>
        </w:rPr>
        <w:lastRenderedPageBreak/>
        <w:t xml:space="preserve">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r w:rsidR="00507FA3" w:rsidRPr="00947B68">
        <w:rPr>
          <w:rFonts w:ascii="Times New Roman" w:eastAsia="Times New Roman" w:hAnsi="Times New Roman" w:cs="Times New Roman"/>
          <w:sz w:val="24"/>
          <w:szCs w:val="24"/>
        </w:rPr>
        <w:t>rsample</w:t>
      </w:r>
      <w:r w:rsidR="00B41E72" w:rsidRPr="00947B68">
        <w:rPr>
          <w:rFonts w:ascii="Times New Roman" w:eastAsia="Times New Roman" w:hAnsi="Times New Roman" w:cs="Times New Roman"/>
          <w:sz w:val="24"/>
          <w:szCs w:val="24"/>
        </w:rPr>
        <w:t xml:space="preserve">::vfold_cv()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459AE48A"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 xml:space="preserve">y recurrent neural network </w:t>
      </w:r>
      <w:commentRangeStart w:id="26"/>
      <w:r w:rsidR="007250DD" w:rsidRPr="00947B68">
        <w:rPr>
          <w:rFonts w:ascii="Times New Roman" w:eastAsia="Times New Roman" w:hAnsi="Times New Roman" w:cs="Times New Roman"/>
          <w:sz w:val="24"/>
          <w:szCs w:val="24"/>
        </w:rPr>
        <w:t>(LSTM)</w:t>
      </w:r>
      <w:ins w:id="27" w:author="Sadler, Jeff Michael" w:date="2023-12-01T11:32:00Z">
        <w:r w:rsidR="00E03575">
          <w:rPr>
            <w:rFonts w:ascii="Times New Roman" w:eastAsia="Times New Roman" w:hAnsi="Times New Roman" w:cs="Times New Roman"/>
            <w:sz w:val="24"/>
            <w:szCs w:val="24"/>
          </w:rPr>
          <w:t xml:space="preserve"> (Hochreiter and Schid</w:t>
        </w:r>
      </w:ins>
      <w:ins w:id="28" w:author="Sadler, Jeff Michael" w:date="2023-12-01T11:33:00Z">
        <w:r w:rsidR="00E03575">
          <w:rPr>
            <w:rFonts w:ascii="Times New Roman" w:eastAsia="Times New Roman" w:hAnsi="Times New Roman" w:cs="Times New Roman"/>
            <w:sz w:val="24"/>
            <w:szCs w:val="24"/>
          </w:rPr>
          <w:t>huber, 1997)</w:t>
        </w:r>
      </w:ins>
      <w:r w:rsidR="00515E6E" w:rsidRPr="00947B68">
        <w:rPr>
          <w:rFonts w:ascii="Times New Roman" w:eastAsia="Times New Roman" w:hAnsi="Times New Roman" w:cs="Times New Roman"/>
          <w:sz w:val="24"/>
          <w:szCs w:val="24"/>
        </w:rPr>
        <w:t>,</w:t>
      </w:r>
      <w:r w:rsidR="00156AFA" w:rsidRPr="00947B68">
        <w:rPr>
          <w:rFonts w:ascii="Times New Roman" w:eastAsia="Times New Roman" w:hAnsi="Times New Roman" w:cs="Times New Roman"/>
          <w:sz w:val="24"/>
          <w:szCs w:val="24"/>
        </w:rPr>
        <w:t xml:space="preserve"> </w:t>
      </w:r>
      <w:commentRangeEnd w:id="26"/>
      <w:r w:rsidR="00E03575">
        <w:rPr>
          <w:rStyle w:val="CommentReference"/>
        </w:rPr>
        <w:commentReference w:id="26"/>
      </w:r>
      <w:r w:rsidR="00156AFA" w:rsidRPr="00947B68">
        <w:rPr>
          <w:rFonts w:ascii="Times New Roman" w:eastAsia="Times New Roman" w:hAnsi="Times New Roman" w:cs="Times New Roman"/>
          <w:sz w:val="24"/>
          <w:szCs w:val="24"/>
        </w:rPr>
        <w:t>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w:t>
      </w:r>
      <w:del w:id="29" w:author="Dennis Trolle" w:date="2023-11-26T10:48:00Z">
        <w:r w:rsidR="00515E6E" w:rsidRPr="00947B68" w:rsidDel="00E31EEF">
          <w:rPr>
            <w:rFonts w:ascii="Times New Roman" w:eastAsia="Times New Roman" w:hAnsi="Times New Roman" w:cs="Times New Roman"/>
            <w:sz w:val="24"/>
            <w:szCs w:val="24"/>
          </w:rPr>
          <w:delText>the</w:delText>
        </w:r>
      </w:del>
      <w:ins w:id="30" w:author="Dennis Trolle" w:date="2023-11-26T10:48:00Z">
        <w:r w:rsidR="00E31EEF">
          <w:rPr>
            <w:rFonts w:ascii="Times New Roman" w:eastAsia="Times New Roman" w:hAnsi="Times New Roman" w:cs="Times New Roman"/>
            <w:sz w:val="24"/>
            <w:szCs w:val="24"/>
          </w:rPr>
          <w:t>GOTM-WET</w:t>
        </w:r>
      </w:ins>
      <w:del w:id="31" w:author="Dennis Trolle" w:date="2023-11-26T10:48:00Z">
        <w:r w:rsidR="00515E6E" w:rsidRPr="00947B68" w:rsidDel="00E31EEF">
          <w:rPr>
            <w:rFonts w:ascii="Times New Roman" w:eastAsia="Times New Roman" w:hAnsi="Times New Roman" w:cs="Times New Roman"/>
            <w:sz w:val="24"/>
            <w:szCs w:val="24"/>
          </w:rPr>
          <w:delText xml:space="preserve"> Water Ecosystems Tool (</w:delText>
        </w:r>
        <w:r w:rsidR="00F75FD8" w:rsidRPr="00947B68" w:rsidDel="00E31EEF">
          <w:rPr>
            <w:rFonts w:ascii="Times New Roman" w:eastAsia="Times New Roman" w:hAnsi="Times New Roman" w:cs="Times New Roman"/>
            <w:sz w:val="24"/>
            <w:szCs w:val="24"/>
          </w:rPr>
          <w:delText>WET</w:delText>
        </w:r>
        <w:r w:rsidR="005D2079" w:rsidRPr="00947B68" w:rsidDel="00E31EEF">
          <w:rPr>
            <w:rFonts w:ascii="Times New Roman" w:eastAsia="Times New Roman" w:hAnsi="Times New Roman" w:cs="Times New Roman"/>
            <w:sz w:val="24"/>
            <w:szCs w:val="24"/>
          </w:rPr>
          <w:delText>)</w:delText>
        </w:r>
      </w:del>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ins w:id="32" w:author="Sadler, Jeff Michael" w:date="2023-12-01T11:37:00Z">
        <w:r w:rsidR="00E03575">
          <w:rPr>
            <w:rFonts w:ascii="Times New Roman" w:eastAsia="Times New Roman" w:hAnsi="Times New Roman" w:cs="Times New Roman"/>
            <w:sz w:val="24"/>
            <w:szCs w:val="24"/>
          </w:rPr>
          <w:t xml:space="preserve">The </w:t>
        </w:r>
      </w:ins>
      <w:r w:rsidR="00292871" w:rsidRPr="00947B68">
        <w:rPr>
          <w:rFonts w:ascii="Times New Roman" w:eastAsia="Times New Roman" w:hAnsi="Times New Roman" w:cs="Times New Roman"/>
          <w:sz w:val="24"/>
          <w:szCs w:val="24"/>
        </w:rPr>
        <w:t xml:space="preserve">LSTM </w:t>
      </w:r>
      <w:del w:id="33" w:author="Sadler, Jeff Michael" w:date="2023-12-01T11:37:00Z">
        <w:r w:rsidR="00292871" w:rsidRPr="00947B68" w:rsidDel="00E03575">
          <w:rPr>
            <w:rFonts w:ascii="Times New Roman" w:eastAsia="Times New Roman" w:hAnsi="Times New Roman" w:cs="Times New Roman"/>
            <w:sz w:val="24"/>
            <w:szCs w:val="24"/>
          </w:rPr>
          <w:delText xml:space="preserve">was trained </w:delText>
        </w:r>
      </w:del>
      <w:ins w:id="34" w:author="Sadler, Jeff Michael" w:date="2023-12-01T11:37:00Z">
        <w:r w:rsidR="00E03575">
          <w:rPr>
            <w:rFonts w:ascii="Times New Roman" w:eastAsia="Times New Roman" w:hAnsi="Times New Roman" w:cs="Times New Roman"/>
            <w:sz w:val="24"/>
            <w:szCs w:val="24"/>
          </w:rPr>
          <w:t>hyper-parameters were tuned using the 10-fold cross-validation data as well. Tuning resulted in usin</w:t>
        </w:r>
      </w:ins>
      <w:ins w:id="35" w:author="Sadler, Jeff Michael" w:date="2023-12-01T11:38:00Z">
        <w:r w:rsidR="00E03575">
          <w:rPr>
            <w:rFonts w:ascii="Times New Roman" w:eastAsia="Times New Roman" w:hAnsi="Times New Roman" w:cs="Times New Roman"/>
            <w:sz w:val="24"/>
            <w:szCs w:val="24"/>
          </w:rPr>
          <w:t>g a single LSTM layer with 10 hidden nodes.</w:t>
        </w:r>
      </w:ins>
      <w:del w:id="36" w:author="Sadler, Jeff Michael" w:date="2023-12-01T11:37:00Z">
        <w:r w:rsidR="00292871" w:rsidRPr="00947B68" w:rsidDel="00E03575">
          <w:rPr>
            <w:rFonts w:ascii="Times New Roman" w:eastAsia="Times New Roman" w:hAnsi="Times New Roman" w:cs="Times New Roman"/>
            <w:sz w:val="24"/>
            <w:szCs w:val="24"/>
          </w:rPr>
          <w:delText>by</w:delText>
        </w:r>
      </w:del>
      <w:commentRangeStart w:id="37"/>
      <w:del w:id="38" w:author="Sadler, Jeff Michael" w:date="2023-12-01T11:35:00Z">
        <w:r w:rsidR="00292871" w:rsidRPr="00947B68" w:rsidDel="00E03575">
          <w:rPr>
            <w:rFonts w:ascii="Times New Roman" w:eastAsia="Times New Roman" w:hAnsi="Times New Roman" w:cs="Times New Roman"/>
            <w:sz w:val="24"/>
            <w:szCs w:val="24"/>
          </w:rPr>
          <w:delText>…</w:delText>
        </w:r>
        <w:commentRangeEnd w:id="37"/>
        <w:r w:rsidR="007B7B7F" w:rsidRPr="00947B68" w:rsidDel="00E03575">
          <w:rPr>
            <w:rStyle w:val="CommentReference"/>
            <w:rFonts w:ascii="Times New Roman" w:hAnsi="Times New Roman" w:cs="Times New Roman"/>
          </w:rPr>
          <w:commentReference w:id="37"/>
        </w:r>
      </w:del>
      <w:ins w:id="39" w:author="Sadler, Jeff Michael" w:date="2023-12-01T11:35:00Z">
        <w:r w:rsidR="00E03575">
          <w:rPr>
            <w:rFonts w:ascii="Times New Roman" w:eastAsia="Times New Roman" w:hAnsi="Times New Roman" w:cs="Times New Roman"/>
            <w:sz w:val="24"/>
            <w:szCs w:val="24"/>
          </w:rPr>
          <w:t xml:space="preserve"> </w:t>
        </w:r>
      </w:ins>
      <w:r w:rsidR="00292871" w:rsidRPr="00947B68">
        <w:rPr>
          <w:rFonts w:ascii="Times New Roman" w:eastAsia="Times New Roman" w:hAnsi="Times New Roman" w:cs="Times New Roman"/>
          <w:sz w:val="24"/>
          <w:szCs w:val="24"/>
        </w:rPr>
        <w:t xml:space="preserve"> </w:t>
      </w:r>
      <w:ins w:id="40" w:author="Dennis Trolle" w:date="2023-11-26T10:49:00Z">
        <w:r w:rsidR="007941C1">
          <w:rPr>
            <w:rFonts w:ascii="Times New Roman" w:eastAsia="Times New Roman" w:hAnsi="Times New Roman" w:cs="Times New Roman"/>
            <w:sz w:val="24"/>
            <w:szCs w:val="24"/>
          </w:rPr>
          <w:t>GOTM-</w:t>
        </w:r>
      </w:ins>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(parsac)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See Appendix S1 for more details on LSTM and </w:t>
      </w:r>
      <w:ins w:id="41" w:author="Dennis Trolle" w:date="2023-11-26T10:50:00Z">
        <w:r w:rsidR="007941C1">
          <w:rPr>
            <w:rFonts w:ascii="Times New Roman" w:eastAsia="Times New Roman" w:hAnsi="Times New Roman" w:cs="Times New Roman"/>
            <w:sz w:val="24"/>
            <w:szCs w:val="24"/>
          </w:rPr>
          <w:t>GOTM-</w:t>
        </w:r>
      </w:ins>
      <w:r w:rsidR="00A76E31" w:rsidRPr="00947B68">
        <w:rPr>
          <w:rFonts w:ascii="Times New Roman" w:eastAsia="Times New Roman" w:hAnsi="Times New Roman" w:cs="Times New Roman"/>
          <w:sz w:val="24"/>
          <w:szCs w:val="24"/>
        </w:rPr>
        <w:t>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010176BA"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xml:space="preserve">, or rather the energy </w:t>
      </w:r>
      <w:r w:rsidR="00EE307D" w:rsidRPr="00947B68">
        <w:rPr>
          <w:rFonts w:ascii="Times New Roman" w:eastAsia="Times New Roman" w:hAnsi="Times New Roman" w:cs="Times New Roman"/>
          <w:sz w:val="24"/>
          <w:szCs w:val="24"/>
        </w:rPr>
        <w:lastRenderedPageBreak/>
        <w:t>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075580">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B."}],"issued":{"date-parts":[["1973",7]]},"citation-key":"idsoConceptLakeStability1973"}}],"schema":"https://github.com/citation-style-language/schema/raw/master/csl-citation.json"}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i/>
          <w:iCs/>
          <w:sz w:val="24"/>
          <w:szCs w:val="24"/>
        </w:rPr>
        <w:t>schmidt_stability</w:t>
      </w:r>
      <w:r w:rsidR="00A7732F" w:rsidRPr="00947B68">
        <w:rPr>
          <w:rFonts w:ascii="Times New Roman" w:eastAsia="Times New Roman" w:hAnsi="Times New Roman" w:cs="Times New Roman"/>
          <w:sz w:val="24"/>
          <w:szCs w:val="24"/>
        </w:rPr>
        <w:t xml:space="preserve"> in the package rLakeAnalyzer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takes </w:t>
      </w:r>
      <w:r w:rsidR="00566138" w:rsidRPr="00947B68">
        <w:rPr>
          <w:rFonts w:ascii="Times New Roman" w:eastAsia="Times New Roman" w:hAnsi="Times New Roman" w:cs="Times New Roman"/>
          <w:sz w:val="24"/>
          <w:szCs w:val="24"/>
        </w:rPr>
        <w:t>the vertical profile of water temperature as its main argument.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therefore</w:t>
      </w:r>
      <w:r w:rsidR="00982BDB" w:rsidRPr="00947B68">
        <w:rPr>
          <w:rFonts w:ascii="Times New Roman" w:eastAsia="Times New Roman" w:hAnsi="Times New Roman" w:cs="Times New Roman"/>
          <w:sz w:val="24"/>
          <w:szCs w:val="24"/>
        </w:rPr>
        <w:t xml:space="preserve"> </w:t>
      </w:r>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w:t>
      </w:r>
      <w:bookmarkStart w:id="42" w:name="_Hlk151889277"/>
      <w:r w:rsidR="00736884" w:rsidRPr="00947B68">
        <w:rPr>
          <w:rFonts w:ascii="Times New Roman" w:eastAsia="Times New Roman" w:hAnsi="Times New Roman" w:cs="Times New Roman"/>
          <w:sz w:val="24"/>
          <w:szCs w:val="24"/>
        </w:rPr>
        <w:t xml:space="preserve">Shapley Additive </w:t>
      </w:r>
      <w:r w:rsidR="00BE4F92" w:rsidRPr="00947B68">
        <w:rPr>
          <w:rFonts w:ascii="Times New Roman" w:eastAsia="Times New Roman" w:hAnsi="Times New Roman" w:cs="Times New Roman"/>
          <w:sz w:val="24"/>
          <w:szCs w:val="24"/>
        </w:rPr>
        <w:t xml:space="preserve">exPlanations </w:t>
      </w:r>
      <w:bookmarkEnd w:id="42"/>
      <w:r w:rsidR="00BE4F92" w:rsidRPr="00947B68">
        <w:rPr>
          <w:rFonts w:ascii="Times New Roman" w:eastAsia="Times New Roman" w:hAnsi="Times New Roman" w:cs="Times New Roman"/>
          <w:sz w:val="24"/>
          <w:szCs w:val="24"/>
        </w:rPr>
        <w:t>(</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shapr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7BCD9E65"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reservoirs, 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as well as including an AR(1)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variance weighting with the varIdent function in package nlme</w:t>
      </w:r>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 xml:space="preserve">of </w:t>
      </w:r>
      <w:r w:rsidR="000917B6" w:rsidRPr="00947B68">
        <w:rPr>
          <w:rFonts w:ascii="Times New Roman" w:eastAsia="Times New Roman" w:hAnsi="Times New Roman" w:cs="Times New Roman"/>
          <w:sz w:val="24"/>
          <w:szCs w:val="24"/>
        </w:rPr>
        <w:lastRenderedPageBreak/>
        <w:t>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t xml:space="preserve">contrasts between </w:t>
      </w:r>
      <w:r w:rsidR="00C82573" w:rsidRPr="00947B68">
        <w:rPr>
          <w:rFonts w:ascii="Times New Roman" w:eastAsia="Times New Roman" w:hAnsi="Times New Roman" w:cs="Times New Roman"/>
          <w:sz w:val="24"/>
          <w:szCs w:val="24"/>
        </w:rPr>
        <w:t>levels</w:t>
      </w:r>
      <w:r w:rsidR="00666895" w:rsidRPr="00947B68">
        <w:rPr>
          <w:rFonts w:ascii="Times New Roman" w:eastAsia="Times New Roman" w:hAnsi="Times New Roman" w:cs="Times New Roman"/>
          <w:sz w:val="24"/>
          <w:szCs w:val="24"/>
        </w:rPr>
        <w:t>, but</w:t>
      </w:r>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Model estimated marginal means and contrasts were calculated using the package emmeans</w:t>
      </w:r>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(Lenth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r w:rsidR="002E110D" w:rsidRPr="00947B68">
        <w:rPr>
          <w:rFonts w:ascii="Times New Roman" w:eastAsia="Times New Roman" w:hAnsi="Times New Roman" w:cs="Times New Roman"/>
          <w:i/>
          <w:iCs/>
          <w:sz w:val="24"/>
          <w:szCs w:val="24"/>
        </w:rPr>
        <w:t>dynamics</w:t>
      </w:r>
    </w:p>
    <w:p w14:paraId="59E226B5" w14:textId="125B1C62"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Eagle Mountain and Richland-Chambers reservoirs were polymictic, while Fayetteville and Maumelle were monomictic</w:t>
      </w:r>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where polymictic reservoirs could occasionally stratify and 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destratify,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2A2057C8"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Mountain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to the two monomictic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commentRangeStart w:id="43"/>
      <w:r w:rsidR="008F219A" w:rsidRPr="00947B68">
        <w:rPr>
          <w:rFonts w:ascii="Times New Roman" w:eastAsia="Times New Roman" w:hAnsi="Times New Roman" w:cs="Times New Roman"/>
          <w:sz w:val="24"/>
          <w:szCs w:val="24"/>
        </w:rPr>
        <w:t>Hypolimnetic temperatures in the bottom waters of the monomictic reservoirs</w:t>
      </w:r>
      <w:r w:rsidR="00405191" w:rsidRPr="00947B68">
        <w:rPr>
          <w:rFonts w:ascii="Times New Roman" w:eastAsia="Times New Roman" w:hAnsi="Times New Roman" w:cs="Times New Roman"/>
          <w:sz w:val="24"/>
          <w:szCs w:val="24"/>
        </w:rPr>
        <w:t xml:space="preserve"> were </w:t>
      </w:r>
      <w:ins w:id="44" w:author="Dennis Trolle" w:date="2023-11-26T11:14:00Z">
        <w:r w:rsidR="003005AC">
          <w:rPr>
            <w:rFonts w:ascii="Times New Roman" w:eastAsia="Times New Roman" w:hAnsi="Times New Roman" w:cs="Times New Roman"/>
            <w:sz w:val="24"/>
            <w:szCs w:val="24"/>
          </w:rPr>
          <w:t xml:space="preserve">relatively </w:t>
        </w:r>
      </w:ins>
      <w:r w:rsidR="00405191" w:rsidRPr="00947B68">
        <w:rPr>
          <w:rFonts w:ascii="Times New Roman" w:eastAsia="Times New Roman" w:hAnsi="Times New Roman" w:cs="Times New Roman"/>
          <w:sz w:val="24"/>
          <w:szCs w:val="24"/>
        </w:rPr>
        <w:t xml:space="preserve">stable, suggesting </w:t>
      </w:r>
      <w:ins w:id="45" w:author="Dennis Trolle" w:date="2023-11-26T11:15:00Z">
        <w:r w:rsidR="003005AC">
          <w:rPr>
            <w:rFonts w:ascii="Times New Roman" w:eastAsia="Times New Roman" w:hAnsi="Times New Roman" w:cs="Times New Roman"/>
            <w:sz w:val="24"/>
            <w:szCs w:val="24"/>
          </w:rPr>
          <w:t xml:space="preserve">a limited mixing and heat exchange </w:t>
        </w:r>
      </w:ins>
      <w:del w:id="46" w:author="Dennis Trolle" w:date="2023-11-26T11:15:00Z">
        <w:r w:rsidR="00405191" w:rsidRPr="00947B68" w:rsidDel="003005AC">
          <w:rPr>
            <w:rFonts w:ascii="Times New Roman" w:eastAsia="Times New Roman" w:hAnsi="Times New Roman" w:cs="Times New Roman"/>
            <w:sz w:val="24"/>
            <w:szCs w:val="24"/>
          </w:rPr>
          <w:delText xml:space="preserve">no convective mixing </w:delText>
        </w:r>
      </w:del>
      <w:r w:rsidR="00405191" w:rsidRPr="00947B68">
        <w:rPr>
          <w:rFonts w:ascii="Times New Roman" w:eastAsia="Times New Roman" w:hAnsi="Times New Roman" w:cs="Times New Roman"/>
          <w:sz w:val="24"/>
          <w:szCs w:val="24"/>
        </w:rPr>
        <w:t>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commentRangeEnd w:id="43"/>
      <w:r w:rsidR="003005AC">
        <w:rPr>
          <w:rStyle w:val="CommentReference"/>
        </w:rPr>
        <w:commentReference w:id="43"/>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monomictic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inducing temporally highly variable surface 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hypolimnia of the monomictic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60D76CC0"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fairly well-predicted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r w:rsidR="00115599" w:rsidRPr="00947B68">
        <w:rPr>
          <w:rFonts w:ascii="Times New Roman" w:eastAsia="Times New Roman" w:hAnsi="Times New Roman" w:cs="Times New Roman"/>
          <w:sz w:val="24"/>
          <w:szCs w:val="24"/>
        </w:rPr>
        <w:t>Joint tests on the model terms suggested mean RMSE differed 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110F48" w:rsidRPr="00947B68">
        <w:rPr>
          <w:rFonts w:ascii="Times New Roman" w:eastAsia="Times New Roman" w:hAnsi="Times New Roman" w:cs="Times New Roman"/>
          <w:sz w:val="24"/>
          <w:szCs w:val="24"/>
        </w:rPr>
        <w:t>When averaged over effects of depth,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w:t>
      </w:r>
      <w:r w:rsidR="007E6830" w:rsidRPr="00947B68">
        <w:rPr>
          <w:rFonts w:ascii="Times New Roman" w:eastAsia="Times New Roman" w:hAnsi="Times New Roman" w:cs="Times New Roman"/>
          <w:sz w:val="24"/>
          <w:szCs w:val="24"/>
        </w:rPr>
        <w:lastRenderedPageBreak/>
        <w:t xml:space="preserve">predictable than the monomictic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r w:rsidR="001178A5" w:rsidRPr="00947B68">
        <w:rPr>
          <w:rFonts w:ascii="Times New Roman" w:eastAsia="Times New Roman" w:hAnsi="Times New Roman" w:cs="Times New Roman"/>
          <w:sz w:val="24"/>
          <w:szCs w:val="24"/>
        </w:rPr>
        <w:t xml:space="preserve">similar to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polymictic vs monomictic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of DO concentrations in the polymictic reservoirs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in the polymictic than monomictic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r w:rsidR="0046138A" w:rsidRPr="00947B68">
        <w:rPr>
          <w:rFonts w:ascii="Times New Roman" w:eastAsia="Times New Roman" w:hAnsi="Times New Roman" w:cs="Times New Roman"/>
          <w:sz w:val="24"/>
          <w:szCs w:val="24"/>
        </w:rPr>
        <w:t xml:space="preserve">monomictic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w:t>
      </w:r>
      <w:r w:rsidR="009B6F61" w:rsidRPr="00947B68">
        <w:rPr>
          <w:rFonts w:ascii="Times New Roman" w:eastAsia="Times New Roman" w:hAnsi="Times New Roman" w:cs="Times New Roman"/>
          <w:sz w:val="24"/>
          <w:szCs w:val="24"/>
        </w:rPr>
        <w:lastRenderedPageBreak/>
        <w:t>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and 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predictions</w:t>
      </w:r>
      <w:r w:rsidR="007867F8" w:rsidRPr="00947B68">
        <w:rPr>
          <w:rFonts w:ascii="Times New Roman" w:eastAsia="Times New Roman" w:hAnsi="Times New Roman" w:cs="Times New Roman"/>
          <w:sz w:val="24"/>
          <w:szCs w:val="24"/>
        </w:rPr>
        <w:t xml:space="preserve">, but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Richland-Chambers</w:t>
      </w:r>
      <w:r w:rsidR="00CE5D04" w:rsidRPr="00947B68">
        <w:rPr>
          <w:rFonts w:ascii="Times New Roman" w:eastAsia="Times New Roman" w:hAnsi="Times New Roman" w:cs="Times New Roman"/>
          <w:sz w:val="24"/>
          <w:szCs w:val="24"/>
        </w:rPr>
        <w:t>, but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commentRangeStart w:id="47"/>
      <w:r w:rsidRPr="00947B68">
        <w:rPr>
          <w:rFonts w:ascii="Times New Roman" w:eastAsia="Times New Roman" w:hAnsi="Times New Roman" w:cs="Times New Roman"/>
          <w:i/>
          <w:iCs/>
          <w:sz w:val="24"/>
          <w:szCs w:val="24"/>
        </w:rPr>
        <w:t>Multi-model comparison at Richland-Chambers reservoir</w:t>
      </w:r>
      <w:commentRangeEnd w:id="47"/>
      <w:r w:rsidR="00754FFA">
        <w:rPr>
          <w:rStyle w:val="CommentReference"/>
        </w:rPr>
        <w:commentReference w:id="47"/>
      </w:r>
    </w:p>
    <w:p w14:paraId="11628DED" w14:textId="57DBF0D0"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 xml:space="preserve">While </w:t>
      </w:r>
      <w:r w:rsidR="001D2033" w:rsidRPr="00947B68">
        <w:rPr>
          <w:rFonts w:ascii="Times New Roman" w:eastAsia="Times New Roman" w:hAnsi="Times New Roman" w:cs="Times New Roman"/>
          <w:sz w:val="24"/>
          <w:szCs w:val="24"/>
        </w:rPr>
        <w:lastRenderedPageBreak/>
        <w:t>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bottom and middle predictions from</w:t>
      </w:r>
      <w:r w:rsidR="0005718A" w:rsidRPr="00947B68">
        <w:rPr>
          <w:rFonts w:ascii="Times New Roman" w:eastAsia="Times New Roman" w:hAnsi="Times New Roman" w:cs="Times New Roman"/>
          <w:sz w:val="24"/>
          <w:szCs w:val="24"/>
        </w:rPr>
        <w:t xml:space="preserve"> </w:t>
      </w:r>
      <w:ins w:id="48" w:author="Dennis Trolle" w:date="2023-11-26T11:29:00Z">
        <w:r w:rsidR="0089612A">
          <w:rPr>
            <w:rFonts w:ascii="Times New Roman" w:eastAsia="Times New Roman" w:hAnsi="Times New Roman" w:cs="Times New Roman"/>
            <w:sz w:val="24"/>
            <w:szCs w:val="24"/>
          </w:rPr>
          <w:t>GOTM-</w:t>
        </w:r>
      </w:ins>
      <w:r w:rsidR="0005718A" w:rsidRPr="00947B68">
        <w:rPr>
          <w:rFonts w:ascii="Times New Roman" w:eastAsia="Times New Roman" w:hAnsi="Times New Roman" w:cs="Times New Roman"/>
          <w:sz w:val="24"/>
          <w:szCs w:val="24"/>
        </w:rPr>
        <w:t>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t>
      </w:r>
      <w:ins w:id="49" w:author="Dennis Trolle" w:date="2023-11-26T11:29:00Z">
        <w:r w:rsidR="0089612A">
          <w:rPr>
            <w:rFonts w:ascii="Times New Roman" w:eastAsia="Times New Roman" w:hAnsi="Times New Roman" w:cs="Times New Roman"/>
            <w:sz w:val="24"/>
            <w:szCs w:val="24"/>
          </w:rPr>
          <w:t>GOTM-</w:t>
        </w:r>
      </w:ins>
      <w:r w:rsidR="001542FF" w:rsidRPr="00947B68">
        <w:rPr>
          <w:rFonts w:ascii="Times New Roman" w:eastAsia="Times New Roman" w:hAnsi="Times New Roman" w:cs="Times New Roman"/>
          <w:sz w:val="24"/>
          <w:szCs w:val="24"/>
        </w:rPr>
        <w:t>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t>
      </w:r>
      <w:ins w:id="50" w:author="Dennis Trolle" w:date="2023-11-26T11:30:00Z">
        <w:r w:rsidR="0089612A">
          <w:rPr>
            <w:rFonts w:ascii="Times New Roman" w:eastAsia="Times New Roman" w:hAnsi="Times New Roman" w:cs="Times New Roman"/>
            <w:sz w:val="24"/>
            <w:szCs w:val="24"/>
          </w:rPr>
          <w:t>GOTM-</w:t>
        </w:r>
      </w:ins>
      <w:r w:rsidR="001564DB" w:rsidRPr="00947B68">
        <w:rPr>
          <w:rFonts w:ascii="Times New Roman" w:eastAsia="Times New Roman" w:hAnsi="Times New Roman" w:cs="Times New Roman"/>
          <w:sz w:val="24"/>
          <w:szCs w:val="24"/>
        </w:rPr>
        <w:t xml:space="preserve">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0C4AD49B"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There was little consistent pattern suggesting any particular model</w:t>
      </w:r>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t>
      </w:r>
      <w:ins w:id="51" w:author="Dennis Trolle" w:date="2023-11-26T11:30:00Z">
        <w:r w:rsidR="0089612A">
          <w:rPr>
            <w:rFonts w:ascii="Times New Roman" w:eastAsia="Times New Roman" w:hAnsi="Times New Roman" w:cs="Times New Roman"/>
            <w:sz w:val="24"/>
            <w:szCs w:val="24"/>
          </w:rPr>
          <w:t>GOTM-</w:t>
        </w:r>
      </w:ins>
      <w:r w:rsidR="00090EDA" w:rsidRPr="00947B68">
        <w:rPr>
          <w:rFonts w:ascii="Times New Roman" w:eastAsia="Times New Roman" w:hAnsi="Times New Roman" w:cs="Times New Roman"/>
          <w:sz w:val="24"/>
          <w:szCs w:val="24"/>
        </w:rPr>
        <w:t xml:space="preserve">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4FDC0DC"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Thermal stratification of lakes and reservoirs </w:t>
      </w:r>
      <w:commentRangeStart w:id="52"/>
      <w:r w:rsidR="00190F23">
        <w:rPr>
          <w:rFonts w:ascii="Times New Roman" w:hAnsi="Times New Roman" w:cs="Times New Roman"/>
          <w:sz w:val="24"/>
          <w:szCs w:val="24"/>
        </w:rPr>
        <w:t>isolates</w:t>
      </w:r>
      <w:r>
        <w:rPr>
          <w:rFonts w:ascii="Times New Roman" w:hAnsi="Times New Roman" w:cs="Times New Roman"/>
          <w:sz w:val="24"/>
          <w:szCs w:val="24"/>
        </w:rPr>
        <w:t xml:space="preserve"> </w:t>
      </w:r>
      <w:commentRangeEnd w:id="52"/>
      <w:r w:rsidR="0089612A">
        <w:rPr>
          <w:rStyle w:val="CommentReference"/>
        </w:rPr>
        <w:commentReference w:id="52"/>
      </w:r>
      <w:r>
        <w:rPr>
          <w:rFonts w:ascii="Times New Roman" w:hAnsi="Times New Roman" w:cs="Times New Roman"/>
          <w:sz w:val="24"/>
          <w:szCs w:val="24"/>
        </w:rPr>
        <w:t>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r w:rsidR="00226D81">
        <w:rPr>
          <w:rFonts w:ascii="Times New Roman" w:hAnsi="Times New Roman" w:cs="Times New Roman"/>
          <w:sz w:val="24"/>
          <w:szCs w:val="24"/>
        </w:rPr>
        <w:t>monomictic</w:t>
      </w:r>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57FA382D"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monomictic)</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w:t>
      </w:r>
      <w:r w:rsidR="00562C4C">
        <w:rPr>
          <w:rFonts w:ascii="Times New Roman" w:hAnsi="Times New Roman" w:cs="Times New Roman"/>
          <w:sz w:val="24"/>
          <w:szCs w:val="24"/>
        </w:rPr>
        <w:lastRenderedPageBreak/>
        <w:t xml:space="preserve">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 was generally more predictable</w:t>
      </w:r>
      <w:r w:rsidR="00E74304">
        <w:rPr>
          <w:rFonts w:ascii="Times New Roman" w:hAnsi="Times New Roman" w:cs="Times New Roman"/>
          <w:sz w:val="24"/>
          <w:szCs w:val="24"/>
        </w:rPr>
        <w:t xml:space="preserve"> than the 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Maumelle bottom mean 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Therefore</w:t>
      </w:r>
      <w:r w:rsidR="0024256C">
        <w:rPr>
          <w:rFonts w:ascii="Times New Roman" w:eastAsia="Times New Roman" w:hAnsi="Times New Roman" w:cs="Times New Roman"/>
          <w:sz w:val="24"/>
          <w:szCs w:val="24"/>
        </w:rPr>
        <w:t>,</w:t>
      </w:r>
      <w:r w:rsidR="00D24944">
        <w:rPr>
          <w:rFonts w:ascii="Times New Roman" w:eastAsia="Times New Roman" w:hAnsi="Times New Roman" w:cs="Times New Roman"/>
          <w:sz w:val="24"/>
          <w:szCs w:val="24"/>
        </w:rPr>
        <w:t xml:space="preserve"> reservoir morphology and its effect on hydrodynamics could be an important driver of DO dynamics that could </w:t>
      </w:r>
      <w:r w:rsidR="00327FC3">
        <w:rPr>
          <w:rFonts w:ascii="Times New Roman" w:eastAsia="Times New Roman" w:hAnsi="Times New Roman" w:cs="Times New Roman"/>
          <w:sz w:val="24"/>
          <w:szCs w:val="24"/>
        </w:rPr>
        <w:t xml:space="preserve">drive DO predictability on longer time scales than the models here could pick up as lagged effects. </w:t>
      </w:r>
      <w:r w:rsidR="00D24944">
        <w:rPr>
          <w:rFonts w:ascii="Times New Roman" w:eastAsia="Times New Roman" w:hAnsi="Times New Roman" w:cs="Times New Roman"/>
          <w:sz w:val="24"/>
          <w:szCs w:val="24"/>
        </w:rPr>
        <w:t xml:space="preserve"> </w:t>
      </w:r>
    </w:p>
    <w:p w14:paraId="683C53A2" w14:textId="35FF9371"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r w:rsidR="00327FC3">
        <w:rPr>
          <w:rFonts w:ascii="Times New Roman" w:eastAsia="Times New Roman" w:hAnsi="Times New Roman" w:cs="Times New Roman"/>
          <w:sz w:val="24"/>
          <w:szCs w:val="24"/>
        </w:rPr>
        <w:t>Similar to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surface DO 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r w:rsidR="002014B0">
        <w:rPr>
          <w:rFonts w:ascii="Times New Roman" w:eastAsia="Times New Roman" w:hAnsi="Times New Roman" w:cs="Times New Roman"/>
          <w:sz w:val="24"/>
          <w:szCs w:val="24"/>
        </w:rPr>
        <w:t xml:space="preserve"> from </w:t>
      </w:r>
      <w:commentRangeStart w:id="53"/>
      <w:r w:rsidR="002014B0">
        <w:rPr>
          <w:rFonts w:ascii="Times New Roman" w:eastAsia="Times New Roman" w:hAnsi="Times New Roman" w:cs="Times New Roman"/>
          <w:sz w:val="24"/>
          <w:szCs w:val="24"/>
        </w:rPr>
        <w:t>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4D480B">
        <w:rPr>
          <w:rFonts w:ascii="Times New Roman" w:eastAsia="Times New Roman" w:hAnsi="Times New Roman" w:cs="Times New Roman"/>
          <w:sz w:val="24"/>
          <w:szCs w:val="24"/>
        </w:rPr>
        <w:t xml:space="preserve"> (Wagner et al</w:t>
      </w:r>
      <w:ins w:id="54" w:author="Dennis Trolle" w:date="2023-11-26T11:34:00Z">
        <w:r w:rsidR="0089612A">
          <w:rPr>
            <w:rFonts w:ascii="Times New Roman" w:eastAsia="Times New Roman" w:hAnsi="Times New Roman" w:cs="Times New Roman"/>
            <w:sz w:val="24"/>
            <w:szCs w:val="24"/>
          </w:rPr>
          <w:t>.</w:t>
        </w:r>
      </w:ins>
      <w:r w:rsidR="004D480B">
        <w:rPr>
          <w:rFonts w:ascii="Times New Roman" w:eastAsia="Times New Roman" w:hAnsi="Times New Roman" w:cs="Times New Roman"/>
          <w:sz w:val="24"/>
          <w:szCs w:val="24"/>
        </w:rPr>
        <w:t xml:space="preserve"> 2023)</w:t>
      </w:r>
      <w:r w:rsidR="00474498">
        <w:rPr>
          <w:rFonts w:ascii="Times New Roman" w:eastAsia="Times New Roman" w:hAnsi="Times New Roman" w:cs="Times New Roman"/>
          <w:sz w:val="24"/>
          <w:szCs w:val="24"/>
        </w:rPr>
        <w:t>.</w:t>
      </w:r>
      <w:commentRangeEnd w:id="53"/>
      <w:r w:rsidR="00E715C7">
        <w:rPr>
          <w:rStyle w:val="CommentReference"/>
        </w:rPr>
        <w:commentReference w:id="53"/>
      </w:r>
    </w:p>
    <w:p w14:paraId="388F3FA1" w14:textId="55A1AB34"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Vertically, middle depths</w:t>
      </w:r>
      <w:r w:rsidR="002278DC">
        <w:rPr>
          <w:rFonts w:ascii="Times New Roman" w:eastAsia="Times New Roman" w:hAnsi="Times New Roman" w:cs="Times New Roman"/>
          <w:sz w:val="24"/>
          <w:szCs w:val="24"/>
        </w:rPr>
        <w:t xml:space="preserve"> (5 m)</w:t>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 (Lin et al preprint, Saber et al)</w:t>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 xml:space="preserve">Water quality can </w:t>
      </w:r>
      <w:r w:rsidR="00F776A6">
        <w:rPr>
          <w:rFonts w:ascii="Times New Roman" w:eastAsia="Times New Roman" w:hAnsi="Times New Roman" w:cs="Times New Roman"/>
          <w:sz w:val="24"/>
          <w:szCs w:val="24"/>
        </w:rPr>
        <w:lastRenderedPageBreak/>
        <w:t>vary tremendously depending on depth</w:t>
      </w:r>
      <w:r w:rsidR="007F4D9C">
        <w:rPr>
          <w:rFonts w:ascii="Times New Roman" w:eastAsia="Times New Roman" w:hAnsi="Times New Roman" w:cs="Times New Roman"/>
          <w:sz w:val="24"/>
          <w:szCs w:val="24"/>
        </w:rPr>
        <w:t>. For example, managers may be sensitive to intake of anoxic water</w:t>
      </w:r>
      <w:r w:rsidR="008B5027">
        <w:rPr>
          <w:rFonts w:ascii="Times New Roman" w:eastAsia="Times New Roman" w:hAnsi="Times New Roman" w:cs="Times New Roman"/>
          <w:sz w:val="24"/>
          <w:szCs w:val="24"/>
        </w:rPr>
        <w:t xml:space="preserve"> because it contains desorbed metal contaminants that require expensive chemical 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that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 above and below a metalimnion</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 Lofton et al</w:t>
      </w:r>
      <w:ins w:id="55" w:author="Dennis Trolle" w:date="2023-11-26T11:35:00Z">
        <w:r w:rsidR="0089612A">
          <w:rPr>
            <w:rFonts w:ascii="Times New Roman" w:eastAsia="Times New Roman" w:hAnsi="Times New Roman" w:cs="Times New Roman"/>
            <w:sz w:val="24"/>
            <w:szCs w:val="24"/>
          </w:rPr>
          <w:t>.</w:t>
        </w:r>
      </w:ins>
      <w:r w:rsidR="00FA5C1E">
        <w:rPr>
          <w:rFonts w:ascii="Times New Roman" w:eastAsia="Times New Roman" w:hAnsi="Times New Roman" w:cs="Times New Roman"/>
          <w:sz w:val="24"/>
          <w:szCs w:val="24"/>
        </w:rPr>
        <w:t xml:space="preserve"> 2022)</w:t>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3E6F92">
        <w:rPr>
          <w:rFonts w:ascii="Times New Roman" w:eastAsia="Times New Roman" w:hAnsi="Times New Roman" w:cs="Times New Roman"/>
          <w:sz w:val="24"/>
          <w:szCs w:val="24"/>
        </w:rPr>
        <w:t>.</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epilimnetic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674A30F4"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E662EB">
        <w:rPr>
          <w:rFonts w:ascii="Times New Roman" w:hAnsi="Times New Roman" w:cs="Times New Roman"/>
          <w:sz w:val="24"/>
          <w:szCs w:val="24"/>
        </w:rPr>
        <w:instrText xml:space="preserve"> ADDIN ZOTERO_ITEM CSL_CITATION {"citationID":"RcsMPaNT","properties":{"formattedCitation":"(Thomas et al. 2020)","plainCitation":"(Thomas et al. 2020)","noteIndex":0},"citationItems":[{"id":718,"uris":["http://zotero.org/users/2374244/items/V6YUE7D9"],"itemData":{"id":718,"type":"article-journal","container-title":"Water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convective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w:t>
      </w:r>
      <w:r w:rsidR="00DD1FC8">
        <w:rPr>
          <w:rFonts w:ascii="Times New Roman" w:hAnsi="Times New Roman" w:cs="Times New Roman"/>
          <w:sz w:val="24"/>
          <w:szCs w:val="24"/>
        </w:rPr>
        <w:lastRenderedPageBreak/>
        <w:t xml:space="preserve">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r w:rsidR="00902E96">
        <w:rPr>
          <w:rFonts w:ascii="Times New Roman" w:hAnsi="Times New Roman" w:cs="Times New Roman"/>
          <w:sz w:val="24"/>
          <w:szCs w:val="24"/>
        </w:rPr>
        <w:t>hypolimnia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DO dynamics at Fayetteville, where we observed oxic conditions in the hypolimnion without evidence of convective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13EFB1AD"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xml:space="preserve">. The process-based model </w:t>
      </w:r>
      <w:ins w:id="56" w:author="Dennis Trolle" w:date="2023-11-26T11:38:00Z">
        <w:r w:rsidR="0089612A">
          <w:rPr>
            <w:rFonts w:ascii="Times New Roman" w:hAnsi="Times New Roman" w:cs="Times New Roman"/>
            <w:sz w:val="24"/>
            <w:szCs w:val="24"/>
          </w:rPr>
          <w:t>GOTM-</w:t>
        </w:r>
      </w:ins>
      <w:r w:rsidR="004A0A6C">
        <w:rPr>
          <w:rFonts w:ascii="Times New Roman" w:hAnsi="Times New Roman" w:cs="Times New Roman"/>
          <w:sz w:val="24"/>
          <w:szCs w:val="24"/>
        </w:rPr>
        <w:t>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 xml:space="preserve">.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w:t>
      </w:r>
      <w:r w:rsidR="00A048AF" w:rsidRPr="00A048AF">
        <w:rPr>
          <w:rFonts w:ascii="Times New Roman" w:hAnsi="Times New Roman" w:cs="Times New Roman"/>
          <w:sz w:val="24"/>
          <w:szCs w:val="24"/>
        </w:rPr>
        <w:lastRenderedPageBreak/>
        <w:t xml:space="preserve">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774EFD54"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r w:rsidR="00B541F7">
        <w:rPr>
          <w:rFonts w:ascii="Times New Roman" w:hAnsi="Times New Roman" w:cs="Times New Roman"/>
          <w:sz w:val="24"/>
          <w:szCs w:val="24"/>
        </w:rPr>
        <w:t>monomictic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del w:id="57" w:author="Dennis Trolle" w:date="2023-11-26T11:39:00Z">
        <w:r w:rsidR="0012257B" w:rsidDel="00754FFA">
          <w:rPr>
            <w:rFonts w:ascii="Times New Roman" w:eastAsia="Times New Roman" w:hAnsi="Times New Roman" w:cs="Times New Roman"/>
            <w:sz w:val="24"/>
            <w:szCs w:val="24"/>
          </w:rPr>
          <w:delText xml:space="preserve">are </w:delText>
        </w:r>
      </w:del>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biology","source":"Google Scholar","title":"The Value of Imprecise Prediction","author":[{"family":"Elliott-Graves","given":"Alkistis"}],"issued":{"date-parts":[["2020"]]},"citation-key":"elliott-gravesValueImprecisePrediction2020"}}],"schema":"https://github.com/citation-style-language/schema/raw/master/csl-citation.json"}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non-stationary</w:t>
      </w:r>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0AF42BD4"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w:t>
      </w:r>
      <w:ins w:id="58" w:author="Thad Scott" w:date="2023-12-04T09:06:00Z">
        <w:r w:rsidR="00E715C7">
          <w:rPr>
            <w:rFonts w:ascii="Times New Roman" w:hAnsi="Times New Roman" w:cs="Times New Roman"/>
            <w:sz w:val="24"/>
            <w:szCs w:val="24"/>
          </w:rPr>
          <w:t>Sup</w:t>
        </w:r>
      </w:ins>
      <w:ins w:id="59" w:author="Thad Scott" w:date="2023-12-04T09:07:00Z">
        <w:r w:rsidR="00E715C7">
          <w:rPr>
            <w:rFonts w:ascii="Times New Roman" w:hAnsi="Times New Roman" w:cs="Times New Roman"/>
            <w:sz w:val="24"/>
            <w:szCs w:val="24"/>
          </w:rPr>
          <w:t xml:space="preserve">port for Caleb Robbins was provided by the Baylor University Office of Vice-President for Research. </w:t>
        </w:r>
      </w:ins>
      <w:r w:rsidR="00765E47">
        <w:rPr>
          <w:rFonts w:ascii="Times New Roman" w:hAnsi="Times New Roman" w:cs="Times New Roman"/>
          <w:sz w:val="24"/>
          <w:szCs w:val="24"/>
        </w:rPr>
        <w:t xml:space="preserve">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Carnathan,</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Jingyu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ins w:id="60" w:author="Sadler, Jeff Michael" w:date="2023-12-01T11:40:00Z">
        <w:r w:rsidR="00E90EBD" w:rsidRPr="00E90EBD">
          <w:rPr>
            <w:rFonts w:ascii="Times New Roman" w:hAnsi="Times New Roman" w:cs="Times New Roman"/>
            <w:sz w:val="24"/>
            <w:szCs w:val="24"/>
          </w:rPr>
          <w:t>The computing for th</w:t>
        </w:r>
        <w:r w:rsidR="00E90EBD">
          <w:rPr>
            <w:rFonts w:ascii="Times New Roman" w:hAnsi="Times New Roman" w:cs="Times New Roman"/>
            <w:sz w:val="24"/>
            <w:szCs w:val="24"/>
          </w:rPr>
          <w:t>e LSTM portion of the</w:t>
        </w:r>
        <w:r w:rsidR="00E90EBD" w:rsidRPr="00E90EBD">
          <w:rPr>
            <w:rFonts w:ascii="Times New Roman" w:hAnsi="Times New Roman" w:cs="Times New Roman"/>
            <w:sz w:val="24"/>
            <w:szCs w:val="24"/>
          </w:rPr>
          <w:t xml:space="preserve"> project was performed at the High Performance Computing Center at Oklahoma State University supported in part through the National Science Foundation grant OAC-1531128</w:t>
        </w:r>
        <w:r w:rsidR="00E90EBD">
          <w:rPr>
            <w:rFonts w:ascii="Times New Roman" w:hAnsi="Times New Roman" w:cs="Times New Roman"/>
            <w:sz w:val="24"/>
            <w:szCs w:val="24"/>
          </w:rPr>
          <w:t>.</w:t>
        </w:r>
      </w:ins>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094F4C3C" w14:textId="77777777" w:rsidR="00635477" w:rsidRPr="00635477" w:rsidRDefault="00635477" w:rsidP="000E1C51">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Pr="0063547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422C5EF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Arhonditsis, G. B., and M. T. Brett. 2004. Evaluation of the current state of mechanistic aquatic biogeochemical modeling. Marine Ecology Progress Series 271:13–26.</w:t>
      </w:r>
    </w:p>
    <w:p w14:paraId="3B43A9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Brookes, J. D., C. C. Carey, D. P. Hamilton, L. Ho, L. van der Linden, R. Renner, and A. Rigosi. 2014. Emerging challenges for the drinking water industry 48:2099–2101.</w:t>
      </w:r>
    </w:p>
    <w:p w14:paraId="2DCD850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Butcher, J. B., D. Nover, T. E. Johnson, and C. M. Clark. 2015. Sensitivity of lake thermal and mixing dynamics to climate change. Climatic Change 129:295–305.</w:t>
      </w:r>
    </w:p>
    <w:p w14:paraId="40755DD2"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Carey, C. C. 2023. Causes and consequences of changing oxygen availability in lakes. Inland Waters:1–11.</w:t>
      </w:r>
    </w:p>
    <w:p w14:paraId="719D1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Carey, C. C., W. M. Woelmer, M. E. Lofton, R. J. Figueiredo, B. J. Bookout, R. S. Corrigan, V. Daneshmand, A. G. Hounshell, D. W. Howard, and A. S. Lewis. 2021. Advancing lake and reservoir water quality management with near-term, iterative ecological forecasting. Inland Waters:1–14.</w:t>
      </w:r>
    </w:p>
    <w:p w14:paraId="32F894B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Carslaw, D. 2023. worldmet: Import Surface Meteorological Data from NOAA Integrated Surface Database (ISD).</w:t>
      </w:r>
    </w:p>
    <w:p w14:paraId="056E98B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Chrzanowski, T. H., and J. P. Grover. 2005. Temporal Coherence in Limnological Features of Two Southwestern Reservoirs. Lake and Reservoir Management 21:39–48.</w:t>
      </w:r>
    </w:p>
    <w:p w14:paraId="7EE447B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Durell, L., J. T. Scott, and A. S. Hering. 2023. Hybrid Forecasting for Functional Time Series of Dissolved Oxygen Profiles. Data Science in Science 2:2152401.</w:t>
      </w:r>
    </w:p>
    <w:p w14:paraId="16A1198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Elliott-Graves, A. 2020. The Value of Imprecise Prediction. Philosophy, theory, and practice in biology.</w:t>
      </w:r>
    </w:p>
    <w:p w14:paraId="3D5CC08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2A530A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4ECAB70C"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Hammond, N. W., F. Birgand, C. C. Carey, B. Bookout, A. Breef-Pilz, and M. E. Schreiber. 2023. High-frequency sensor data capture short-term variability in Fe and Mn concentrations due to hypolimnetic oxygenation and seasonal dynamics in a drinking water reservoir. Water Research 240:120084.</w:t>
      </w:r>
    </w:p>
    <w:p w14:paraId="51DD1F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Houlahan, J. E., S. T. McKinney, T. M. Anderson, and B. J. McGill. 2017. The priority of prediction in ecological understanding. Oikos 126:1–7.</w:t>
      </w:r>
    </w:p>
    <w:p w14:paraId="2B1E956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Idso, S. B. 1973. On the concept of lake stability. Limnology and Oceanography 18:681–683.</w:t>
      </w:r>
    </w:p>
    <w:p w14:paraId="4F563CC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James, G., D. Witten, T. Hastie, and R. Tibshirani. 2021. Tree-based methods. Pages 327–365 An introduction to statistical learning. Springer.</w:t>
      </w:r>
    </w:p>
    <w:p w14:paraId="3A66662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569A11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Kornijów, R. 2023. Lake aging concept revisited: alternative comprehensive approach to lake ontogeny. Canadian Journal of Fisheries and Aquatic Sciences.</w:t>
      </w:r>
    </w:p>
    <w:p w14:paraId="4054B3C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Kuhn, M., and H. Wickham. 2020. Tidymodels: a collection of packages for modeling and machine learning using tidyverse principles. https://www.tidymodels.org.</w:t>
      </w:r>
    </w:p>
    <w:p w14:paraId="0C82F3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Lenth, R. 2023. emmeans: Estimated Marginal Means, aka Least-Squares Means.</w:t>
      </w:r>
    </w:p>
    <w:p w14:paraId="16C827E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17AF6AF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Lofton, M., D. W. Howard, R. P. Mcclure, H. L. Wander, W. M. Woelmer, A. G. Hounshell, A. S. Lewis, and C. C. Carey. 2022. Experimental thermocline deepening alters vertical distribution and community structure of phytoplankton in a four-year whole-reservoir manipulation. Authorea Preprints.</w:t>
      </w:r>
    </w:p>
    <w:p w14:paraId="3FA63E7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67B868A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Mi, C., A. Sadeghian, K.-E. Lindenschmidt, and K. Rinke. 2019. Variable withdrawal elevations as a management tool to counter the effects of climate warming in Germany’s largest drinking water reservoir. Environmental Sciences Europe 31:19.</w:t>
      </w:r>
    </w:p>
    <w:p w14:paraId="28939254"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Müller, B., L. D. Bryant, A. Matzinger, and A. Wüest. 2012. Hypolimnetic oxygen depletion in eutrophic lakes. Environmental science &amp; technology 46:9964–9971.</w:t>
      </w:r>
    </w:p>
    <w:p w14:paraId="40617B2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Sitoki, R. Sommaruga, D. Straile, K. E. Strock, W. Thiery, M. A. Timofeyev, P. Verburg, R. D. Vinebrooke, G. A. Weyhenmeyer, and E. Zadereev. 2020. Deeper waters are changing less consistently than surface waters in a global analysis of 102 lakes. Scientific Reports 10:20514.</w:t>
      </w:r>
    </w:p>
    <w:p w14:paraId="76BF654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D. Bates, and R Core Team. 2023. nlme: Linear and nonlinear mixed effects models.</w:t>
      </w:r>
    </w:p>
    <w:p w14:paraId="279E5A1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C., and D. M. Bates. 2000. Mixed-effects models in S and S-plus. Springer, New York.</w:t>
      </w:r>
    </w:p>
    <w:p w14:paraId="00F4299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Read, J. S., X. Jia, J. Willard, A. P. Appling, J. A. Zwart, S. K. Oliver, A. Karpatne, G. J. A. Hansen, P. C. Hanson, W. Watkins, M. Steinbach, and V. Kumar. 2019. Process-Guided </w:t>
      </w:r>
      <w:r w:rsidRPr="00635477">
        <w:rPr>
          <w:rFonts w:ascii="Times New Roman" w:hAnsi="Times New Roman" w:cs="Times New Roman"/>
          <w:sz w:val="24"/>
        </w:rPr>
        <w:lastRenderedPageBreak/>
        <w:t>Deep Learning Predictions of Lake Water Temperature. Water Resources Research 55:9173–9190.</w:t>
      </w:r>
    </w:p>
    <w:p w14:paraId="31ED110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Rissman, A. R., and C. B. Wardropper. 2021. Adapting conservation policy and administration to nonstationary conditions. Society &amp; Natural Resources 34:524–537.</w:t>
      </w:r>
    </w:p>
    <w:p w14:paraId="6EB3EF3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07ED385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Sellereite, N., M. Jullum, and A. Redelmeier. 2023. shapr: Prediction explanation with dependence-aware Shapley values.</w:t>
      </w:r>
    </w:p>
    <w:p w14:paraId="3296F63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Shaver, R. R. 2015. Overview of the phytoplankton and water quality of Lake Maumelle for 2009. M.S., University of Arkansas at Little Rock, United States -- Arkansas.</w:t>
      </w:r>
    </w:p>
    <w:p w14:paraId="64704D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435D306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M. K., S. Fontana, M. Reyes, M. Kehoe, and F. Pomati. 2018. The predictability of a lake phytoplankton community, over time-scales of hours to years. Ecology Letters 21:619–628.</w:t>
      </w:r>
    </w:p>
    <w:p w14:paraId="6916F97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316D5BD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Wagner, N. D., F. S. Osburn, C. J. Robbins, M. R. Ernst, J. Owens, S. M. Powers, and J. T. Scott. 2023. Lake stability and anoxia dynamics revealed from high frequency vertical profiling in a eutrophic polymictic reservoir. Inland Waters 13:167–181.</w:t>
      </w:r>
    </w:p>
    <w:p w14:paraId="4B6837F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838E7A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Winslow, L., J. Read, R. Woolway, T. Leach, J. Zwart, S. Albers, and D. Collinge. 2019. rLakeAnalyzer: Lake physics tools.</w:t>
      </w:r>
    </w:p>
    <w:p w14:paraId="3A1C16D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2A3E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and C. J. Merchant. 2019. Worldwide alteration of lake mixing regimes in response to climate change. Nature Geoscience 12:271–276.</w:t>
      </w:r>
    </w:p>
    <w:p w14:paraId="4552041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Wright, M. N., and A. Ziegler. 2017. ranger: A Fast Implementation of Random Forests for High Dimensional Data in C++ and R. Journal of Statistical Software 77.</w:t>
      </w:r>
    </w:p>
    <w:p w14:paraId="7672A0E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Zuur, A., E. N. Ieno, N. Walker, A. A. Saveliev, and G. M. Smith. 2009. Mixed effects models and extensions in ecology with R. Springer Science &amp; Business Media, New York, NY.</w:t>
      </w:r>
    </w:p>
    <w:p w14:paraId="61188415" w14:textId="70E3E32B" w:rsidR="006F1E42" w:rsidRDefault="00635477" w:rsidP="000E1C51">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6F1E42">
        <w:rPr>
          <w:rFonts w:ascii="Times New Roman" w:hAnsi="Times New Roman" w:cs="Times New Roman"/>
          <w:b/>
          <w:bCs/>
          <w:sz w:val="24"/>
          <w:szCs w:val="24"/>
        </w:rPr>
        <w:br w:type="page"/>
      </w:r>
    </w:p>
    <w:p w14:paraId="225C75F4" w14:textId="77777777" w:rsidR="00D85EC7" w:rsidRDefault="00D85EC7" w:rsidP="00A0143E">
      <w:pPr>
        <w:jc w:val="center"/>
        <w:rPr>
          <w:rFonts w:ascii="Times New Roman" w:hAnsi="Times New Roman" w:cs="Times New Roman"/>
          <w:b/>
          <w:bCs/>
          <w:sz w:val="24"/>
          <w:szCs w:val="24"/>
        </w:rPr>
        <w:sectPr w:rsidR="00D85EC7" w:rsidSect="00947B68">
          <w:pgSz w:w="12240" w:h="15840"/>
          <w:pgMar w:top="1440" w:right="1440" w:bottom="1440" w:left="1440" w:header="720" w:footer="720" w:gutter="0"/>
          <w:lnNumType w:countBy="1" w:restart="continuous"/>
          <w:cols w:space="720"/>
          <w:docGrid w:linePitch="360"/>
        </w:sectPr>
      </w:pP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394818D3"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of DO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10"/>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11"/>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monomictic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12"/>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13"/>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1A8A058"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(RMSE;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monomictic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7977FAC6" w14:textId="37A093EE" w:rsidR="00C64787" w:rsidRDefault="00E60668" w:rsidP="006D560D">
      <w:r>
        <w:rPr>
          <w:noProof/>
        </w:rPr>
        <w:lastRenderedPageBreak/>
        <w:drawing>
          <wp:inline distT="0" distB="0" distL="0" distR="0" wp14:anchorId="2657DAE4" wp14:editId="06B7DB46">
            <wp:extent cx="5943600" cy="5943600"/>
            <wp:effectExtent l="0" t="0" r="0" b="0"/>
            <wp:docPr id="926203531"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3531" name="Picture 1" descr="A chart of different colors&#10;&#10;Description automatically generated"/>
                    <pic:cNvPicPr/>
                  </pic:nvPicPr>
                  <pic:blipFill>
                    <a:blip r:embed="rId14"/>
                    <a:stretch>
                      <a:fillRect/>
                    </a:stretch>
                  </pic:blipFill>
                  <pic:spPr>
                    <a:xfrm>
                      <a:off x="0" y="0"/>
                      <a:ext cx="5943600" cy="5943600"/>
                    </a:xfrm>
                    <a:prstGeom prst="rect">
                      <a:avLst/>
                    </a:prstGeom>
                  </pic:spPr>
                </pic:pic>
              </a:graphicData>
            </a:graphic>
          </wp:inline>
        </w:drawing>
      </w:r>
    </w:p>
    <w:p w14:paraId="4586EB34" w14:textId="4638B4C8"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issolved 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at two polymictic (Eagle Mountain, Richland-Chambers) and two monomictic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5"/>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Shapley Additive exPlanations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monomictic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6"/>
                    <a:stretch>
                      <a:fillRect/>
                    </a:stretch>
                  </pic:blipFill>
                  <pic:spPr>
                    <a:xfrm>
                      <a:off x="0" y="0"/>
                      <a:ext cx="6831649" cy="4155920"/>
                    </a:xfrm>
                    <a:prstGeom prst="rect">
                      <a:avLst/>
                    </a:prstGeom>
                  </pic:spPr>
                </pic:pic>
              </a:graphicData>
            </a:graphic>
          </wp:inline>
        </w:drawing>
      </w:r>
    </w:p>
    <w:p w14:paraId="14B8468F" w14:textId="658A9AC2"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t>
      </w:r>
      <w:ins w:id="61" w:author="Dennis Trolle" w:date="2023-11-26T11:41:00Z">
        <w:r w:rsidR="00754FFA">
          <w:rPr>
            <w:rFonts w:ascii="Times New Roman" w:hAnsi="Times New Roman" w:cs="Times New Roman"/>
            <w:sz w:val="24"/>
            <w:szCs w:val="24"/>
          </w:rPr>
          <w:t>GOTM-WET</w:t>
        </w:r>
      </w:ins>
      <w:del w:id="62" w:author="Dennis Trolle" w:date="2023-11-26T11:41:00Z">
        <w:r w:rsidR="005D5ED4" w:rsidRPr="009B51DD" w:rsidDel="00754FFA">
          <w:rPr>
            <w:rFonts w:ascii="Times New Roman" w:hAnsi="Times New Roman" w:cs="Times New Roman"/>
            <w:sz w:val="24"/>
            <w:szCs w:val="24"/>
          </w:rPr>
          <w:delText>Water Ecosystem</w:delText>
        </w:r>
        <w:r w:rsidR="00697D7E" w:rsidRPr="009B51DD" w:rsidDel="00754FFA">
          <w:rPr>
            <w:rFonts w:ascii="Times New Roman" w:hAnsi="Times New Roman" w:cs="Times New Roman"/>
            <w:sz w:val="24"/>
            <w:szCs w:val="24"/>
          </w:rPr>
          <w:delText>s Tool</w:delText>
        </w:r>
      </w:del>
      <w:r w:rsidR="00697D7E" w:rsidRPr="009B51DD">
        <w:rPr>
          <w:rFonts w:ascii="Times New Roman" w:hAnsi="Times New Roman" w:cs="Times New Roman"/>
          <w:sz w:val="24"/>
          <w:szCs w:val="24"/>
        </w:rPr>
        <w:t xml:space="preserve"> (</w:t>
      </w:r>
      <w:del w:id="63" w:author="Dennis Trolle" w:date="2023-11-26T11:41:00Z">
        <w:r w:rsidR="00697D7E" w:rsidRPr="009B51DD" w:rsidDel="00754FFA">
          <w:rPr>
            <w:rFonts w:ascii="Times New Roman" w:hAnsi="Times New Roman" w:cs="Times New Roman"/>
            <w:sz w:val="24"/>
            <w:szCs w:val="24"/>
          </w:rPr>
          <w:delText xml:space="preserve">WET; a </w:delText>
        </w:r>
      </w:del>
      <w:r w:rsidR="00697D7E" w:rsidRPr="009B51DD">
        <w:rPr>
          <w:rFonts w:ascii="Times New Roman" w:hAnsi="Times New Roman" w:cs="Times New Roman"/>
          <w:sz w:val="24"/>
          <w:szCs w:val="24"/>
        </w:rPr>
        <w:t xml:space="preserve">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had Scott" w:date="2023-12-04T08:37:00Z" w:initials="JTS">
    <w:p w14:paraId="4ACA6EA4" w14:textId="77777777" w:rsidR="00E842E9" w:rsidRDefault="00A66539" w:rsidP="00C63B96">
      <w:r>
        <w:rPr>
          <w:rStyle w:val="CommentReference"/>
        </w:rPr>
        <w:annotationRef/>
      </w:r>
      <w:r w:rsidR="00E842E9">
        <w:rPr>
          <w:sz w:val="20"/>
          <w:szCs w:val="20"/>
        </w:rPr>
        <w:t>I’m not crazy about the title… Polymixis is a word that characterizes an average lake condition and therefore cannot engage in the action of challenging something. How about: Polymixis and eutrophication interactively complicate the prediction of dissolved oxygen in lakes and reservoirs</w:t>
      </w:r>
    </w:p>
  </w:comment>
  <w:comment w:id="2" w:author="Caleb Robbins" w:date="2023-11-11T18:01:00Z" w:initials="RC">
    <w:p w14:paraId="5E2764A5" w14:textId="38E38643" w:rsidR="008454AE" w:rsidRDefault="008454AE" w:rsidP="002031F1">
      <w:pPr>
        <w:pStyle w:val="CommentText"/>
      </w:pPr>
      <w:bookmarkStart w:id="3" w:name="_Hlk151889322"/>
      <w:bookmarkStart w:id="4" w:name="_Hlk151889323"/>
      <w:r>
        <w:rPr>
          <w:rStyle w:val="CommentReference"/>
        </w:rPr>
        <w:annotationRef/>
      </w:r>
      <w:r>
        <w:t xml:space="preserve">Dennis and Anders, would you please provide an accurate affiliation here? </w:t>
      </w:r>
    </w:p>
    <w:bookmarkEnd w:id="3"/>
    <w:bookmarkEnd w:id="4"/>
  </w:comment>
  <w:comment w:id="14" w:author="Dennis Trolle" w:date="2023-11-26T09:32:00Z" w:initials="DT">
    <w:p w14:paraId="1A3CD0DC" w14:textId="191DC83D" w:rsidR="0089784E" w:rsidRDefault="005D3B98" w:rsidP="00616360">
      <w:pPr>
        <w:pStyle w:val="CommentText"/>
      </w:pPr>
      <w:r>
        <w:rPr>
          <w:rStyle w:val="CommentReference"/>
        </w:rPr>
        <w:annotationRef/>
      </w:r>
      <w:r>
        <w:t>Although Harriet Wilson et</w:t>
      </w:r>
      <w:r w:rsidR="00880F3B">
        <w:t xml:space="preserve"> al.</w:t>
      </w:r>
      <w:r>
        <w:t xml:space="preserve"> </w:t>
      </w:r>
      <w:r w:rsidR="00880F3B">
        <w:t xml:space="preserve">(in PhD </w:t>
      </w:r>
      <w:r w:rsidR="00616360">
        <w:t xml:space="preserve">on “Time scales of physical change in the lake environment“ </w:t>
      </w:r>
      <w:r w:rsidR="00880F3B">
        <w:t>just recently finished</w:t>
      </w:r>
      <w:r w:rsidR="0089784E">
        <w:t xml:space="preserve"> in 2023 – I was external examiner</w:t>
      </w:r>
      <w:r w:rsidR="00880F3B">
        <w:t xml:space="preserve">) </w:t>
      </w:r>
      <w:r>
        <w:t>found that this is in fact no</w:t>
      </w:r>
      <w:r w:rsidR="00616360">
        <w:t>t</w:t>
      </w:r>
      <w:r>
        <w:t xml:space="preserve"> so distinct, </w:t>
      </w:r>
      <w:r w:rsidR="00880F3B">
        <w:t xml:space="preserve">and that considerable </w:t>
      </w:r>
      <w:r w:rsidR="00616360">
        <w:t xml:space="preserve">daily </w:t>
      </w:r>
      <w:r w:rsidR="00880F3B">
        <w:t xml:space="preserve">exchange can happen between epi- and </w:t>
      </w:r>
      <w:r w:rsidR="0089784E">
        <w:t>meta/</w:t>
      </w:r>
      <w:r w:rsidR="00880F3B">
        <w:t>hypolimnion</w:t>
      </w:r>
      <w:r w:rsidR="0089784E">
        <w:t xml:space="preserve"> volumes</w:t>
      </w:r>
      <w:r w:rsidR="00880F3B">
        <w:t xml:space="preserve"> in stratified systems, when looking at a multi-lake comparison.</w:t>
      </w:r>
      <w:r w:rsidR="00616360">
        <w:t xml:space="preserve"> </w:t>
      </w:r>
    </w:p>
    <w:p w14:paraId="78115DA4" w14:textId="77777777" w:rsidR="0089784E" w:rsidRDefault="0089784E" w:rsidP="00616360">
      <w:pPr>
        <w:pStyle w:val="CommentText"/>
      </w:pPr>
    </w:p>
    <w:p w14:paraId="1183CDA4" w14:textId="7F3DB0E3" w:rsidR="0089784E" w:rsidRDefault="0089784E" w:rsidP="0089784E">
      <w:pPr>
        <w:pStyle w:val="CommentText"/>
      </w:pPr>
      <w:r>
        <w:t>“Across all the (19) lakes studied, the average daily</w:t>
      </w:r>
    </w:p>
    <w:p w14:paraId="15065D57" w14:textId="6733DD3D" w:rsidR="0089784E" w:rsidRDefault="0089784E" w:rsidP="0089784E">
      <w:pPr>
        <w:pStyle w:val="CommentText"/>
      </w:pPr>
      <w:r>
        <w:t>exchange in the epilimnion volume ranged from ~9 to ~98 % of the water in the epilimnion.”</w:t>
      </w:r>
    </w:p>
    <w:p w14:paraId="39414695" w14:textId="77777777" w:rsidR="0089784E" w:rsidRDefault="0089784E" w:rsidP="00616360">
      <w:pPr>
        <w:pStyle w:val="CommentText"/>
      </w:pPr>
    </w:p>
    <w:p w14:paraId="12366324" w14:textId="46A6622E" w:rsidR="005D3B98" w:rsidRDefault="00616360" w:rsidP="00616360">
      <w:pPr>
        <w:pStyle w:val="CommentText"/>
      </w:pPr>
      <w:r>
        <w:t>Not all chapter</w:t>
      </w:r>
      <w:r w:rsidR="0089784E">
        <w:t>s</w:t>
      </w:r>
      <w:r>
        <w:t xml:space="preserve"> are published yet, but she did get this one out: </w:t>
      </w:r>
      <w:hyperlink r:id="rId1" w:history="1">
        <w:r w:rsidRPr="009375B7">
          <w:rPr>
            <w:rStyle w:val="Hyperlink"/>
          </w:rPr>
          <w:t>https://hess.copernicus.org/articles/24/5559/2020/hess-24-5559-2020.html</w:t>
        </w:r>
      </w:hyperlink>
      <w:r>
        <w:t xml:space="preserve"> </w:t>
      </w:r>
    </w:p>
  </w:comment>
  <w:comment w:id="16" w:author="Dennis Trolle" w:date="2023-11-26T10:32:00Z" w:initials="DT">
    <w:p w14:paraId="3D1151D9" w14:textId="5A0751B6" w:rsidR="005848E1" w:rsidRDefault="005848E1">
      <w:pPr>
        <w:pStyle w:val="CommentText"/>
      </w:pPr>
      <w:r>
        <w:rPr>
          <w:rStyle w:val="CommentReference"/>
        </w:rPr>
        <w:annotationRef/>
      </w:r>
      <w:r>
        <w:t>Guess there is quite some overlap between this point and point 1). Could potentially delete this point (or at least make it more clear how this differs from point 1).</w:t>
      </w:r>
    </w:p>
  </w:comment>
  <w:comment w:id="24" w:author="Dennis Trolle" w:date="2023-11-26T10:41:00Z" w:initials="DT">
    <w:p w14:paraId="39C926CA" w14:textId="3EF7DA33" w:rsidR="00E31EEF" w:rsidRDefault="00E31EEF">
      <w:pPr>
        <w:pStyle w:val="CommentText"/>
      </w:pPr>
      <w:r>
        <w:rPr>
          <w:rStyle w:val="CommentReference"/>
        </w:rPr>
        <w:annotationRef/>
      </w:r>
      <w:r>
        <w:t xml:space="preserve">I am not sure I follow completely. Did you use a 10 day </w:t>
      </w:r>
      <w:r w:rsidRPr="00E31EEF">
        <w:rPr>
          <w:u w:val="single"/>
        </w:rPr>
        <w:t>calibration</w:t>
      </w:r>
      <w:r>
        <w:t xml:space="preserve"> period, and a 10 day period for subsequent </w:t>
      </w:r>
      <w:r w:rsidRPr="00E31EEF">
        <w:rPr>
          <w:u w:val="single"/>
        </w:rPr>
        <w:t>validation</w:t>
      </w:r>
      <w:r w:rsidRPr="00E31EEF">
        <w:t xml:space="preserve"> (or a </w:t>
      </w:r>
      <w:r>
        <w:t>5 day period for calibration, and 5 day for validation)?</w:t>
      </w:r>
    </w:p>
    <w:p w14:paraId="4A403824" w14:textId="77777777" w:rsidR="00E31EEF" w:rsidRDefault="00E31EEF">
      <w:pPr>
        <w:pStyle w:val="CommentText"/>
      </w:pPr>
    </w:p>
    <w:p w14:paraId="2EB08D3F" w14:textId="77777777" w:rsidR="00E31EEF" w:rsidRDefault="00E31EEF">
      <w:pPr>
        <w:pStyle w:val="CommentText"/>
      </w:pPr>
      <w:r>
        <w:t>Also, did you follow the same calibration/validation procedure for the ML learning approach and GOTM-WET approach (i.e. initializing GOTM-WET with observed data every ~ 5-10 days)?</w:t>
      </w:r>
    </w:p>
    <w:p w14:paraId="44DBA53C" w14:textId="77777777" w:rsidR="007941C1" w:rsidRDefault="007941C1">
      <w:pPr>
        <w:pStyle w:val="CommentText"/>
      </w:pPr>
    </w:p>
    <w:p w14:paraId="33400D4E" w14:textId="0A006D97" w:rsidR="007941C1" w:rsidRDefault="007941C1">
      <w:pPr>
        <w:pStyle w:val="CommentText"/>
      </w:pPr>
      <w:r>
        <w:t xml:space="preserve">The Supplementary material suggest not, which means that you should be very careful when comparing the ML and GOTM-WET approaches (as these are in fact not </w:t>
      </w:r>
      <w:r w:rsidR="00D07788">
        <w:t>really</w:t>
      </w:r>
      <w:r>
        <w:t xml:space="preserve"> comparable).</w:t>
      </w:r>
    </w:p>
    <w:p w14:paraId="36CC5FBC" w14:textId="77777777" w:rsidR="007941C1" w:rsidRDefault="007941C1">
      <w:pPr>
        <w:pStyle w:val="CommentText"/>
      </w:pPr>
    </w:p>
    <w:p w14:paraId="10EAC904" w14:textId="1751BFDB" w:rsidR="007941C1" w:rsidRDefault="007941C1">
      <w:pPr>
        <w:pStyle w:val="CommentText"/>
      </w:pPr>
      <w:r>
        <w:t xml:space="preserve">A more fair comparison would be a situation where you reset the GOTM-WET model </w:t>
      </w:r>
      <w:r w:rsidR="00D07788">
        <w:t xml:space="preserve">with observed data </w:t>
      </w:r>
      <w:r>
        <w:t xml:space="preserve">for every calibration/validation window </w:t>
      </w:r>
      <w:r w:rsidR="00D07788">
        <w:t xml:space="preserve">also </w:t>
      </w:r>
      <w:r>
        <w:t>us</w:t>
      </w:r>
      <w:r w:rsidR="00D07788">
        <w:t>ed</w:t>
      </w:r>
      <w:r>
        <w:t xml:space="preserve"> in the ML approach. </w:t>
      </w:r>
      <w:r w:rsidR="00D07788">
        <w:t>This will of course increase the performance of GOTM-WET:</w:t>
      </w:r>
    </w:p>
    <w:p w14:paraId="50531433" w14:textId="77777777" w:rsidR="00D07788" w:rsidRDefault="00D07788">
      <w:pPr>
        <w:pStyle w:val="CommentText"/>
      </w:pPr>
    </w:p>
    <w:p w14:paraId="164A1AC2" w14:textId="3D098EFA" w:rsidR="007941C1" w:rsidRDefault="00D07788" w:rsidP="00D07788">
      <w:r>
        <w:t xml:space="preserve">“Assimilating measured temperature profiles of up to one month prior to the forecast, greatly reduced forecast error.” </w:t>
      </w:r>
      <w:hyperlink r:id="rId2" w:history="1">
        <w:r w:rsidRPr="009375B7">
          <w:rPr>
            <w:rStyle w:val="Hyperlink"/>
          </w:rPr>
          <w:t>https://eprints.dkit.ie/729/1/Thesis_final_TMoore.pdf</w:t>
        </w:r>
      </w:hyperlink>
      <w:r>
        <w:t xml:space="preserve"> </w:t>
      </w:r>
    </w:p>
  </w:comment>
  <w:comment w:id="25" w:author="Dennis Trolle" w:date="2023-11-26T10:46:00Z" w:initials="DT">
    <w:p w14:paraId="52DAF718" w14:textId="6F72C9BC" w:rsidR="00E31EEF" w:rsidRDefault="00E31EEF">
      <w:pPr>
        <w:pStyle w:val="CommentText"/>
      </w:pPr>
      <w:r>
        <w:rPr>
          <w:rStyle w:val="CommentReference"/>
        </w:rPr>
        <w:annotationRef/>
      </w:r>
      <w:r>
        <w:t>Seems to be something wrong with this sentence..</w:t>
      </w:r>
    </w:p>
  </w:comment>
  <w:comment w:id="26" w:author="Sadler, Jeff Michael" w:date="2023-12-01T11:32:00Z" w:initials="SJM">
    <w:p w14:paraId="67DA1A77" w14:textId="77777777" w:rsidR="00E03575" w:rsidRDefault="00E03575" w:rsidP="00E03575">
      <w:r>
        <w:rPr>
          <w:rStyle w:val="CommentReference"/>
        </w:rPr>
        <w:annotationRef/>
      </w:r>
      <w:r>
        <w:rPr>
          <w:sz w:val="20"/>
          <w:szCs w:val="20"/>
        </w:rPr>
        <w:t>Hochreiter, S., &amp; Schmidhuber, J. (1997). Long Short-Term Memory. Neural Computation, 9(8), 1735–1780. https://doi.org/10.1162/neco.1997.9.8.1735</w:t>
      </w:r>
    </w:p>
  </w:comment>
  <w:comment w:id="37" w:author="Caleb Robbins" w:date="2023-10-01T15:30:00Z" w:initials="CR">
    <w:p w14:paraId="7579A277" w14:textId="53191ED9" w:rsidR="00F43E42" w:rsidRDefault="007B7B7F" w:rsidP="00C154D5">
      <w:pPr>
        <w:pStyle w:val="CommentText"/>
      </w:pPr>
      <w:r>
        <w:rPr>
          <w:rStyle w:val="CommentReference"/>
        </w:rPr>
        <w:annotationRef/>
      </w:r>
      <w:r w:rsidR="00F43E42">
        <w:t>Jeff, would you mind filling this in with your methods as well as in the Appendix?</w:t>
      </w:r>
    </w:p>
  </w:comment>
  <w:comment w:id="43" w:author="Dennis Trolle" w:date="2023-11-26T11:12:00Z" w:initials="DT">
    <w:p w14:paraId="3CEA20D1" w14:textId="4EC1A89B" w:rsidR="003005AC" w:rsidRDefault="003005AC">
      <w:pPr>
        <w:pStyle w:val="CommentText"/>
      </w:pPr>
      <w:r>
        <w:rPr>
          <w:rStyle w:val="CommentReference"/>
        </w:rPr>
        <w:annotationRef/>
      </w:r>
      <w:r>
        <w:t xml:space="preserve">I am not sure you can infer that from Fig 3 (i.e. “no convective mixing"). Bottom temperatures are slowly increasing in both monomictic lakes, suggesting some, albeit minor, heat exchange. So I would suggest to loosen up this sentence a bit (tried rephrasing). </w:t>
      </w:r>
    </w:p>
  </w:comment>
  <w:comment w:id="47" w:author="Dennis Trolle" w:date="2023-11-26T11:42:00Z" w:initials="DT">
    <w:p w14:paraId="28E4B215" w14:textId="4C3F2908" w:rsidR="00754FFA" w:rsidRDefault="00754FFA">
      <w:pPr>
        <w:pStyle w:val="CommentText"/>
      </w:pPr>
      <w:r>
        <w:rPr>
          <w:rStyle w:val="CommentReference"/>
        </w:rPr>
        <w:annotationRef/>
      </w:r>
      <w:r>
        <w:t xml:space="preserve">See comment regarding methodology on page 7. Essentially, I do not think this comparison can be made. </w:t>
      </w:r>
    </w:p>
  </w:comment>
  <w:comment w:id="52" w:author="Dennis Trolle" w:date="2023-11-26T11:31:00Z" w:initials="DT">
    <w:p w14:paraId="616DF61D" w14:textId="7CB6B88F" w:rsidR="0089612A" w:rsidRDefault="0089612A">
      <w:pPr>
        <w:pStyle w:val="CommentText"/>
      </w:pPr>
      <w:r>
        <w:rPr>
          <w:rStyle w:val="CommentReference"/>
        </w:rPr>
        <w:annotationRef/>
      </w:r>
      <w:r>
        <w:t>But not nearly completely, as found by Wilson et al.</w:t>
      </w:r>
    </w:p>
  </w:comment>
  <w:comment w:id="53" w:author="Thad Scott" w:date="2023-12-04T09:03:00Z" w:initials="JTS">
    <w:p w14:paraId="66DB1D4F" w14:textId="77777777" w:rsidR="00E715C7" w:rsidRDefault="00E715C7" w:rsidP="00F42676">
      <w:r>
        <w:rPr>
          <w:rStyle w:val="CommentReference"/>
        </w:rPr>
        <w:annotationRef/>
      </w:r>
      <w:r>
        <w:rPr>
          <w:color w:val="000000"/>
          <w:sz w:val="20"/>
          <w:szCs w:val="20"/>
        </w:rPr>
        <w:t>Nice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CA6EA4" w15:done="0"/>
  <w15:commentEx w15:paraId="5E2764A5" w15:done="0"/>
  <w15:commentEx w15:paraId="12366324" w15:done="0"/>
  <w15:commentEx w15:paraId="3D1151D9" w15:done="0"/>
  <w15:commentEx w15:paraId="164A1AC2" w15:done="0"/>
  <w15:commentEx w15:paraId="52DAF718" w15:done="0"/>
  <w15:commentEx w15:paraId="67DA1A77" w15:done="0"/>
  <w15:commentEx w15:paraId="7579A277" w15:done="0"/>
  <w15:commentEx w15:paraId="3CEA20D1" w15:done="0"/>
  <w15:commentEx w15:paraId="28E4B215" w15:done="0"/>
  <w15:commentEx w15:paraId="616DF61D" w15:done="0"/>
  <w15:commentEx w15:paraId="66DB1D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DA9D050" w16cex:dateUtc="2023-12-04T14:37:00Z"/>
  <w16cex:commentExtensible w16cex:durableId="3846D77A" w16cex:dateUtc="2023-11-12T00:01:00Z"/>
  <w16cex:commentExtensible w16cex:durableId="22AE16F7" w16cex:dateUtc="2023-11-26T08:32:00Z"/>
  <w16cex:commentExtensible w16cex:durableId="2A61E429" w16cex:dateUtc="2023-11-26T09:32:00Z"/>
  <w16cex:commentExtensible w16cex:durableId="3D23EE9E" w16cex:dateUtc="2023-11-26T09:41:00Z"/>
  <w16cex:commentExtensible w16cex:durableId="275C6B4B" w16cex:dateUtc="2023-11-26T09:46:00Z"/>
  <w16cex:commentExtensible w16cex:durableId="1B2FFB09" w16cex:dateUtc="2023-12-01T17:32:00Z"/>
  <w16cex:commentExtensible w16cex:durableId="0A1DA5D2" w16cex:dateUtc="2023-10-01T20:30:00Z"/>
  <w16cex:commentExtensible w16cex:durableId="05D5C476" w16cex:dateUtc="2023-11-26T10:12:00Z"/>
  <w16cex:commentExtensible w16cex:durableId="7F414C83" w16cex:dateUtc="2023-11-26T10:42:00Z"/>
  <w16cex:commentExtensible w16cex:durableId="57419D9A" w16cex:dateUtc="2023-11-26T10:31:00Z"/>
  <w16cex:commentExtensible w16cex:durableId="35A8A782" w16cex:dateUtc="2023-12-04T15: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CA6EA4" w16cid:durableId="6DA9D050"/>
  <w16cid:commentId w16cid:paraId="5E2764A5" w16cid:durableId="3846D77A"/>
  <w16cid:commentId w16cid:paraId="12366324" w16cid:durableId="22AE16F7"/>
  <w16cid:commentId w16cid:paraId="3D1151D9" w16cid:durableId="2A61E429"/>
  <w16cid:commentId w16cid:paraId="164A1AC2" w16cid:durableId="3D23EE9E"/>
  <w16cid:commentId w16cid:paraId="52DAF718" w16cid:durableId="275C6B4B"/>
  <w16cid:commentId w16cid:paraId="67DA1A77" w16cid:durableId="1B2FFB09"/>
  <w16cid:commentId w16cid:paraId="7579A277" w16cid:durableId="0A1DA5D2"/>
  <w16cid:commentId w16cid:paraId="3CEA20D1" w16cid:durableId="05D5C476"/>
  <w16cid:commentId w16cid:paraId="28E4B215" w16cid:durableId="7F414C83"/>
  <w16cid:commentId w16cid:paraId="616DF61D" w16cid:durableId="57419D9A"/>
  <w16cid:commentId w16cid:paraId="66DB1D4F" w16cid:durableId="35A8A78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372444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990866389">
    <w:abstractNumId w:val="5"/>
  </w:num>
  <w:num w:numId="3" w16cid:durableId="916741460">
    <w:abstractNumId w:val="1"/>
  </w:num>
  <w:num w:numId="4" w16cid:durableId="1040403535">
    <w:abstractNumId w:val="3"/>
  </w:num>
  <w:num w:numId="5" w16cid:durableId="627779049">
    <w:abstractNumId w:val="6"/>
  </w:num>
  <w:num w:numId="6" w16cid:durableId="2123918216">
    <w:abstractNumId w:val="2"/>
  </w:num>
  <w:num w:numId="7" w16cid:durableId="6613909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ad Scott">
    <w15:presenceInfo w15:providerId="None" w15:userId="Thad Scott"/>
  </w15:person>
  <w15:person w15:author="Dennis Trolle">
    <w15:presenceInfo w15:providerId="Windows Live" w15:userId="1e27f31f39fc4cf0"/>
  </w15:person>
  <w15:person w15:author="Caleb Robbins">
    <w15:presenceInfo w15:providerId="Windows Live" w15:userId="de1481ffddff107b"/>
  </w15:person>
  <w15:person w15:author="Sadler, Jeff Michael">
    <w15:presenceInfo w15:providerId="AD" w15:userId="S::jeff.sadler@okstate.edu::e1c840ca-d830-4dbe-95b0-4e48f7ddb8a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9"/>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5CB6"/>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5AC"/>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E1"/>
    <w:rsid w:val="00365565"/>
    <w:rsid w:val="00365810"/>
    <w:rsid w:val="00367A14"/>
    <w:rsid w:val="00370435"/>
    <w:rsid w:val="0037052D"/>
    <w:rsid w:val="003708DC"/>
    <w:rsid w:val="003709D8"/>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4843"/>
    <w:rsid w:val="005752B9"/>
    <w:rsid w:val="005766E2"/>
    <w:rsid w:val="00576C40"/>
    <w:rsid w:val="00576E59"/>
    <w:rsid w:val="0058213A"/>
    <w:rsid w:val="00582D99"/>
    <w:rsid w:val="00583645"/>
    <w:rsid w:val="005839C2"/>
    <w:rsid w:val="00584386"/>
    <w:rsid w:val="0058450D"/>
    <w:rsid w:val="005848E1"/>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3B98"/>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360"/>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4FFA"/>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1C1"/>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0F3B"/>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12A"/>
    <w:rsid w:val="00896BDC"/>
    <w:rsid w:val="00896DE0"/>
    <w:rsid w:val="0089784E"/>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C7"/>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6539"/>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FD7"/>
    <w:rsid w:val="00C508E7"/>
    <w:rsid w:val="00C52CA4"/>
    <w:rsid w:val="00C537AA"/>
    <w:rsid w:val="00C53984"/>
    <w:rsid w:val="00C54003"/>
    <w:rsid w:val="00C54171"/>
    <w:rsid w:val="00C5536A"/>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788"/>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3575"/>
    <w:rsid w:val="00E053F4"/>
    <w:rsid w:val="00E05C27"/>
    <w:rsid w:val="00E06377"/>
    <w:rsid w:val="00E068C9"/>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1EEF"/>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7ECE"/>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15C7"/>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42E9"/>
    <w:rsid w:val="00E854E3"/>
    <w:rsid w:val="00E85F3D"/>
    <w:rsid w:val="00E86483"/>
    <w:rsid w:val="00E8696A"/>
    <w:rsid w:val="00E86D44"/>
    <w:rsid w:val="00E86DC3"/>
    <w:rsid w:val="00E86E24"/>
    <w:rsid w:val="00E87344"/>
    <w:rsid w:val="00E87AED"/>
    <w:rsid w:val="00E902D7"/>
    <w:rsid w:val="00E903F5"/>
    <w:rsid w:val="00E90EBD"/>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 w:type="character" w:styleId="Hyperlink">
    <w:name w:val="Hyperlink"/>
    <w:basedOn w:val="DefaultParagraphFont"/>
    <w:uiPriority w:val="99"/>
    <w:unhideWhenUsed/>
    <w:rsid w:val="00616360"/>
    <w:rPr>
      <w:color w:val="0563C1" w:themeColor="hyperlink"/>
      <w:u w:val="single"/>
    </w:rPr>
  </w:style>
  <w:style w:type="character" w:styleId="UnresolvedMention">
    <w:name w:val="Unresolved Mention"/>
    <w:basedOn w:val="DefaultParagraphFont"/>
    <w:uiPriority w:val="99"/>
    <w:semiHidden/>
    <w:unhideWhenUsed/>
    <w:rsid w:val="0061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41574899">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 Type="http://schemas.openxmlformats.org/officeDocument/2006/relationships/hyperlink" Target="https://eprints.dkit.ie/729/1/Thesis_final_TMoore.pdf" TargetMode="External"/><Relationship Id="rId1" Type="http://schemas.openxmlformats.org/officeDocument/2006/relationships/hyperlink" Target="https://hess.copernicus.org/articles/24/5559/2020/hess-24-5559-2020.html" TargetMode="External"/></Relationship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33</Pages>
  <Words>15674</Words>
  <Characters>89342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Thad Scott</cp:lastModifiedBy>
  <cp:revision>5</cp:revision>
  <dcterms:created xsi:type="dcterms:W3CDTF">2023-12-01T17:40:00Z</dcterms:created>
  <dcterms:modified xsi:type="dcterms:W3CDTF">2023-12-04T15:12:00Z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id="s1iZVeP8"/&gt;&lt;style id="http://www.zotero.org/styles/ecology" hasBibliography="1" bibliographyStyleHasBeenSet="1"/&gt;&lt;prefs&gt;&lt;pref name="fieldType" value="Field"/&gt;&lt;/prefs&gt;&lt;/data&gt;</vt:lpwstr>
  </property>
</Properties>
</file>