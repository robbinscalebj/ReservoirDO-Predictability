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7F7D8" w14:textId="4CE2466B" w:rsidR="005E3C55" w:rsidRPr="00947B68" w:rsidRDefault="005E3C55"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RH: Dissolved oxygen prediction in reservoir</w:t>
      </w:r>
      <w:r w:rsidR="00E0299B" w:rsidRPr="00947B68">
        <w:rPr>
          <w:rFonts w:ascii="Times New Roman" w:hAnsi="Times New Roman" w:cs="Times New Roman"/>
          <w:sz w:val="24"/>
          <w:szCs w:val="24"/>
        </w:rPr>
        <w:t>s</w:t>
      </w:r>
    </w:p>
    <w:p w14:paraId="76326158" w14:textId="77777777" w:rsidR="005E3C55" w:rsidRPr="00947B68" w:rsidRDefault="005E3C55" w:rsidP="00947B68">
      <w:pPr>
        <w:spacing w:line="480" w:lineRule="auto"/>
        <w:rPr>
          <w:rFonts w:ascii="Times New Roman" w:hAnsi="Times New Roman" w:cs="Times New Roman"/>
          <w:sz w:val="24"/>
          <w:szCs w:val="24"/>
        </w:rPr>
      </w:pPr>
    </w:p>
    <w:p w14:paraId="3AD40DC1" w14:textId="0649E3EF" w:rsidR="000C2889" w:rsidRPr="00947B68" w:rsidRDefault="000C2889"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Title:</w:t>
      </w:r>
      <w:r w:rsidR="000B14F9" w:rsidRPr="00947B68">
        <w:rPr>
          <w:rFonts w:ascii="Times New Roman" w:hAnsi="Times New Roman" w:cs="Times New Roman"/>
          <w:sz w:val="24"/>
          <w:szCs w:val="24"/>
        </w:rPr>
        <w:t xml:space="preserve"> </w:t>
      </w:r>
      <w:r w:rsidR="004B1B3B" w:rsidRPr="004B1B3B">
        <w:rPr>
          <w:rFonts w:ascii="Times New Roman" w:hAnsi="Times New Roman" w:cs="Times New Roman"/>
          <w:sz w:val="24"/>
          <w:szCs w:val="24"/>
        </w:rPr>
        <w:t>Do</w:t>
      </w:r>
      <w:r w:rsidR="00E54C5F">
        <w:rPr>
          <w:rFonts w:ascii="Times New Roman" w:hAnsi="Times New Roman" w:cs="Times New Roman"/>
          <w:sz w:val="24"/>
          <w:szCs w:val="24"/>
        </w:rPr>
        <w:t xml:space="preserve"> polymictic</w:t>
      </w:r>
      <w:r w:rsidR="004B1B3B" w:rsidRPr="004B1B3B">
        <w:rPr>
          <w:rFonts w:ascii="Times New Roman" w:hAnsi="Times New Roman" w:cs="Times New Roman"/>
          <w:sz w:val="24"/>
          <w:szCs w:val="24"/>
        </w:rPr>
        <w:t xml:space="preserve"> mixing regime</w:t>
      </w:r>
      <w:r w:rsidR="00E54C5F">
        <w:rPr>
          <w:rFonts w:ascii="Times New Roman" w:hAnsi="Times New Roman" w:cs="Times New Roman"/>
          <w:sz w:val="24"/>
          <w:szCs w:val="24"/>
        </w:rPr>
        <w:t>s</w:t>
      </w:r>
      <w:r w:rsidR="004B1B3B" w:rsidRPr="004B1B3B">
        <w:rPr>
          <w:rFonts w:ascii="Times New Roman" w:hAnsi="Times New Roman" w:cs="Times New Roman"/>
          <w:sz w:val="24"/>
          <w:szCs w:val="24"/>
        </w:rPr>
        <w:t xml:space="preserve"> complicate prediction of dissolved oxygen in lakes and reservoirs?</w:t>
      </w:r>
    </w:p>
    <w:p w14:paraId="79067910" w14:textId="085F6369" w:rsidR="00837D4D" w:rsidRPr="00947B68" w:rsidRDefault="00837D4D" w:rsidP="00947B68">
      <w:pPr>
        <w:spacing w:line="480" w:lineRule="auto"/>
        <w:rPr>
          <w:rFonts w:ascii="Times New Roman" w:hAnsi="Times New Roman" w:cs="Times New Roman"/>
          <w:sz w:val="24"/>
          <w:szCs w:val="24"/>
        </w:rPr>
      </w:pPr>
    </w:p>
    <w:p w14:paraId="4E756BB7" w14:textId="4F2C12E5" w:rsidR="00837D4D" w:rsidRPr="00947B68" w:rsidRDefault="00837D4D" w:rsidP="00BF145C">
      <w:pPr>
        <w:rPr>
          <w:rFonts w:ascii="Times New Roman" w:hAnsi="Times New Roman" w:cs="Times New Roman"/>
          <w:sz w:val="24"/>
          <w:szCs w:val="24"/>
        </w:rPr>
      </w:pPr>
      <w:r w:rsidRPr="00947B68">
        <w:rPr>
          <w:rFonts w:ascii="Times New Roman" w:hAnsi="Times New Roman" w:cs="Times New Roman"/>
          <w:sz w:val="24"/>
          <w:szCs w:val="24"/>
        </w:rPr>
        <w:t xml:space="preserve">Authors: </w:t>
      </w:r>
      <w:r w:rsidR="00A33845" w:rsidRPr="00947B68">
        <w:rPr>
          <w:rFonts w:ascii="Times New Roman" w:hAnsi="Times New Roman" w:cs="Times New Roman"/>
          <w:sz w:val="24"/>
          <w:szCs w:val="24"/>
          <w:vertAlign w:val="superscript"/>
        </w:rPr>
        <w:t>1</w:t>
      </w:r>
      <w:r w:rsidR="004B1B3B">
        <w:rPr>
          <w:rFonts w:ascii="Times New Roman" w:hAnsi="Times New Roman" w:cs="Times New Roman"/>
          <w:sz w:val="24"/>
          <w:szCs w:val="24"/>
          <w:vertAlign w:val="superscript"/>
        </w:rPr>
        <w:t>,2</w:t>
      </w:r>
      <w:r w:rsidRPr="00947B68">
        <w:rPr>
          <w:rFonts w:ascii="Times New Roman" w:hAnsi="Times New Roman" w:cs="Times New Roman"/>
          <w:sz w:val="24"/>
          <w:szCs w:val="24"/>
        </w:rPr>
        <w:t xml:space="preserve">Caleb </w:t>
      </w:r>
      <w:r w:rsidR="000A0742">
        <w:rPr>
          <w:rFonts w:ascii="Times New Roman" w:hAnsi="Times New Roman" w:cs="Times New Roman"/>
          <w:sz w:val="24"/>
          <w:szCs w:val="24"/>
        </w:rPr>
        <w:t xml:space="preserve">J. </w:t>
      </w:r>
      <w:r w:rsidRPr="00947B68">
        <w:rPr>
          <w:rFonts w:ascii="Times New Roman" w:hAnsi="Times New Roman" w:cs="Times New Roman"/>
          <w:sz w:val="24"/>
          <w:szCs w:val="24"/>
        </w:rPr>
        <w:t xml:space="preserve">Robbins, </w:t>
      </w:r>
      <w:r w:rsidR="004B1B3B">
        <w:rPr>
          <w:rFonts w:ascii="Times New Roman" w:hAnsi="Times New Roman" w:cs="Times New Roman"/>
          <w:sz w:val="24"/>
          <w:szCs w:val="24"/>
          <w:vertAlign w:val="superscript"/>
        </w:rPr>
        <w:t>3</w:t>
      </w:r>
      <w:r w:rsidRPr="00947B68">
        <w:rPr>
          <w:rFonts w:ascii="Times New Roman" w:hAnsi="Times New Roman" w:cs="Times New Roman"/>
          <w:sz w:val="24"/>
          <w:szCs w:val="24"/>
        </w:rPr>
        <w:t>Jeff</w:t>
      </w:r>
      <w:r w:rsidR="00C00018">
        <w:rPr>
          <w:rFonts w:ascii="Times New Roman" w:hAnsi="Times New Roman" w:cs="Times New Roman"/>
          <w:sz w:val="24"/>
          <w:szCs w:val="24"/>
        </w:rPr>
        <w:t>rey M.</w:t>
      </w:r>
      <w:r w:rsidRPr="00947B68">
        <w:rPr>
          <w:rFonts w:ascii="Times New Roman" w:hAnsi="Times New Roman" w:cs="Times New Roman"/>
          <w:sz w:val="24"/>
          <w:szCs w:val="24"/>
        </w:rPr>
        <w:t xml:space="preserve"> Sadler, </w:t>
      </w:r>
      <w:r w:rsidR="004B1B3B">
        <w:rPr>
          <w:rFonts w:ascii="Times New Roman" w:hAnsi="Times New Roman" w:cs="Times New Roman"/>
          <w:sz w:val="24"/>
          <w:szCs w:val="24"/>
          <w:vertAlign w:val="superscript"/>
        </w:rPr>
        <w:t>4</w:t>
      </w:r>
      <w:r w:rsidRPr="00947B68">
        <w:rPr>
          <w:rFonts w:ascii="Times New Roman" w:hAnsi="Times New Roman" w:cs="Times New Roman"/>
          <w:sz w:val="24"/>
          <w:szCs w:val="24"/>
        </w:rPr>
        <w:t xml:space="preserve">Dennis Trolle, </w:t>
      </w:r>
      <w:r w:rsidR="004B1B3B">
        <w:rPr>
          <w:rFonts w:ascii="Times New Roman" w:hAnsi="Times New Roman" w:cs="Times New Roman"/>
          <w:sz w:val="24"/>
          <w:szCs w:val="24"/>
          <w:vertAlign w:val="superscript"/>
        </w:rPr>
        <w:t>4</w:t>
      </w:r>
      <w:r w:rsidRPr="00947B68">
        <w:rPr>
          <w:rFonts w:ascii="Times New Roman" w:hAnsi="Times New Roman" w:cs="Times New Roman"/>
          <w:sz w:val="24"/>
          <w:szCs w:val="24"/>
        </w:rPr>
        <w:t>Anders Nielsen,</w:t>
      </w:r>
      <w:r w:rsidR="009F4E68" w:rsidRPr="00947B68">
        <w:rPr>
          <w:rFonts w:ascii="Times New Roman" w:hAnsi="Times New Roman" w:cs="Times New Roman"/>
          <w:sz w:val="24"/>
          <w:szCs w:val="24"/>
        </w:rPr>
        <w:t xml:space="preserve"> </w:t>
      </w:r>
      <w:r w:rsidR="004B1B3B">
        <w:rPr>
          <w:rFonts w:ascii="Times New Roman" w:hAnsi="Times New Roman" w:cs="Times New Roman"/>
          <w:sz w:val="24"/>
          <w:szCs w:val="24"/>
          <w:vertAlign w:val="superscript"/>
        </w:rPr>
        <w:t>5</w:t>
      </w:r>
      <w:r w:rsidR="009F4E68" w:rsidRPr="00947B68">
        <w:rPr>
          <w:rFonts w:ascii="Times New Roman" w:hAnsi="Times New Roman" w:cs="Times New Roman"/>
          <w:sz w:val="24"/>
          <w:szCs w:val="24"/>
        </w:rPr>
        <w:t xml:space="preserve">Nicole </w:t>
      </w:r>
      <w:r w:rsidR="000A0742">
        <w:rPr>
          <w:rFonts w:ascii="Times New Roman" w:hAnsi="Times New Roman" w:cs="Times New Roman"/>
          <w:sz w:val="24"/>
          <w:szCs w:val="24"/>
        </w:rPr>
        <w:t xml:space="preserve">D. </w:t>
      </w:r>
      <w:r w:rsidR="009F4E68" w:rsidRPr="00947B68">
        <w:rPr>
          <w:rFonts w:ascii="Times New Roman" w:hAnsi="Times New Roman" w:cs="Times New Roman"/>
          <w:sz w:val="24"/>
          <w:szCs w:val="24"/>
        </w:rPr>
        <w:t>Wagner,</w:t>
      </w:r>
      <w:r w:rsidRPr="00947B68">
        <w:rPr>
          <w:rFonts w:ascii="Times New Roman" w:hAnsi="Times New Roman" w:cs="Times New Roman"/>
          <w:sz w:val="24"/>
          <w:szCs w:val="24"/>
        </w:rPr>
        <w:t xml:space="preserve"> </w:t>
      </w:r>
      <w:r w:rsidR="00A33845" w:rsidRPr="000A0742">
        <w:rPr>
          <w:rFonts w:ascii="Times New Roman" w:hAnsi="Times New Roman" w:cs="Times New Roman"/>
          <w:sz w:val="24"/>
          <w:szCs w:val="24"/>
          <w:vertAlign w:val="superscript"/>
        </w:rPr>
        <w:t>1</w:t>
      </w:r>
      <w:r w:rsidR="000A0742">
        <w:rPr>
          <w:rFonts w:ascii="Times New Roman" w:hAnsi="Times New Roman" w:cs="Times New Roman"/>
          <w:sz w:val="24"/>
          <w:szCs w:val="24"/>
        </w:rPr>
        <w:t xml:space="preserve">J. </w:t>
      </w:r>
      <w:r w:rsidRPr="000A0742">
        <w:rPr>
          <w:rFonts w:ascii="Times New Roman" w:hAnsi="Times New Roman" w:cs="Times New Roman"/>
          <w:sz w:val="24"/>
          <w:szCs w:val="24"/>
        </w:rPr>
        <w:t>Thad</w:t>
      </w:r>
      <w:r w:rsidRPr="00947B68">
        <w:rPr>
          <w:rFonts w:ascii="Times New Roman" w:hAnsi="Times New Roman" w:cs="Times New Roman"/>
          <w:sz w:val="24"/>
          <w:szCs w:val="24"/>
        </w:rPr>
        <w:t xml:space="preserve"> Scott</w:t>
      </w:r>
    </w:p>
    <w:p w14:paraId="5A8F1C65" w14:textId="3F412B01" w:rsidR="00797A8B" w:rsidRPr="00947B68" w:rsidRDefault="00797A8B" w:rsidP="00947B68">
      <w:pPr>
        <w:spacing w:line="480" w:lineRule="auto"/>
        <w:rPr>
          <w:rFonts w:ascii="Times New Roman" w:hAnsi="Times New Roman" w:cs="Times New Roman"/>
          <w:sz w:val="24"/>
          <w:szCs w:val="24"/>
        </w:rPr>
      </w:pPr>
    </w:p>
    <w:p w14:paraId="421B96CF" w14:textId="7ED33185" w:rsidR="00797A8B" w:rsidRPr="00947B68" w:rsidRDefault="00797A8B" w:rsidP="006E11DC">
      <w:pPr>
        <w:rPr>
          <w:rFonts w:ascii="Times New Roman" w:hAnsi="Times New Roman" w:cs="Times New Roman"/>
          <w:sz w:val="24"/>
          <w:szCs w:val="24"/>
        </w:rPr>
      </w:pPr>
      <w:r w:rsidRPr="00947B68">
        <w:rPr>
          <w:rFonts w:ascii="Times New Roman" w:hAnsi="Times New Roman" w:cs="Times New Roman"/>
          <w:sz w:val="24"/>
          <w:szCs w:val="24"/>
        </w:rPr>
        <w:t>Affiliations:</w:t>
      </w:r>
    </w:p>
    <w:p w14:paraId="5D9D0890" w14:textId="2A3E8079" w:rsidR="00797A8B" w:rsidRDefault="00797A8B"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1</w:t>
      </w:r>
      <w:r w:rsidR="00A33845" w:rsidRPr="00947B68">
        <w:rPr>
          <w:rFonts w:ascii="Times New Roman" w:hAnsi="Times New Roman" w:cs="Times New Roman"/>
          <w:sz w:val="24"/>
          <w:szCs w:val="24"/>
          <w:vertAlign w:val="superscript"/>
        </w:rPr>
        <w:t xml:space="preserve"> </w:t>
      </w:r>
      <w:r w:rsidR="00A33845" w:rsidRPr="00947B68">
        <w:rPr>
          <w:rFonts w:ascii="Times New Roman" w:hAnsi="Times New Roman" w:cs="Times New Roman"/>
          <w:sz w:val="24"/>
          <w:szCs w:val="24"/>
        </w:rPr>
        <w:t>Baylor University</w:t>
      </w:r>
      <w:r w:rsidR="008454AE">
        <w:rPr>
          <w:rFonts w:ascii="Times New Roman" w:hAnsi="Times New Roman" w:cs="Times New Roman"/>
          <w:sz w:val="24"/>
          <w:szCs w:val="24"/>
        </w:rPr>
        <w:t>,</w:t>
      </w:r>
      <w:r w:rsidR="00A33845" w:rsidRPr="00947B68">
        <w:rPr>
          <w:rFonts w:ascii="Times New Roman" w:hAnsi="Times New Roman" w:cs="Times New Roman"/>
          <w:sz w:val="24"/>
          <w:szCs w:val="24"/>
        </w:rPr>
        <w:t xml:space="preserve"> Department of Biology, Center for Reservoir and Aquatic Systems Research</w:t>
      </w:r>
      <w:r w:rsidR="008A0157" w:rsidRPr="00947B68">
        <w:rPr>
          <w:rFonts w:ascii="Times New Roman" w:hAnsi="Times New Roman" w:cs="Times New Roman"/>
          <w:sz w:val="24"/>
          <w:szCs w:val="24"/>
        </w:rPr>
        <w:t>, Waco, TX</w:t>
      </w:r>
      <w:r w:rsidR="008454AE">
        <w:rPr>
          <w:rFonts w:ascii="Times New Roman" w:hAnsi="Times New Roman" w:cs="Times New Roman"/>
          <w:sz w:val="24"/>
          <w:szCs w:val="24"/>
        </w:rPr>
        <w:t>,</w:t>
      </w:r>
      <w:r w:rsidR="005E3C55" w:rsidRPr="00947B68">
        <w:rPr>
          <w:rFonts w:ascii="Times New Roman" w:hAnsi="Times New Roman" w:cs="Times New Roman"/>
          <w:sz w:val="24"/>
          <w:szCs w:val="24"/>
        </w:rPr>
        <w:t xml:space="preserve"> USA</w:t>
      </w:r>
    </w:p>
    <w:p w14:paraId="28ABCC47" w14:textId="3385DBBA" w:rsidR="004B1B3B" w:rsidRPr="00947B68" w:rsidRDefault="004B1B3B" w:rsidP="006E11DC">
      <w:pPr>
        <w:rPr>
          <w:rFonts w:ascii="Times New Roman" w:hAnsi="Times New Roman" w:cs="Times New Roman"/>
          <w:sz w:val="24"/>
          <w:szCs w:val="24"/>
        </w:rPr>
      </w:pPr>
      <w:r w:rsidRPr="004B1B3B">
        <w:rPr>
          <w:rFonts w:ascii="Times New Roman" w:hAnsi="Times New Roman" w:cs="Times New Roman"/>
          <w:sz w:val="24"/>
          <w:szCs w:val="24"/>
          <w:vertAlign w:val="superscript"/>
        </w:rPr>
        <w:t>2</w:t>
      </w:r>
      <w:r>
        <w:rPr>
          <w:rFonts w:ascii="Times New Roman" w:hAnsi="Times New Roman" w:cs="Times New Roman"/>
          <w:sz w:val="24"/>
          <w:szCs w:val="24"/>
        </w:rPr>
        <w:t>Current</w:t>
      </w:r>
      <w:r w:rsidR="00F318C1">
        <w:rPr>
          <w:rFonts w:ascii="Times New Roman" w:hAnsi="Times New Roman" w:cs="Times New Roman"/>
          <w:sz w:val="24"/>
          <w:szCs w:val="24"/>
        </w:rPr>
        <w:t xml:space="preserve"> Affiliation</w:t>
      </w:r>
      <w:r>
        <w:rPr>
          <w:rFonts w:ascii="Times New Roman" w:hAnsi="Times New Roman" w:cs="Times New Roman"/>
          <w:sz w:val="24"/>
          <w:szCs w:val="24"/>
        </w:rPr>
        <w:t>: University of Alaska</w:t>
      </w:r>
      <w:r w:rsidR="005F02A0">
        <w:rPr>
          <w:rFonts w:ascii="Times New Roman" w:hAnsi="Times New Roman" w:cs="Times New Roman"/>
          <w:sz w:val="24"/>
          <w:szCs w:val="24"/>
        </w:rPr>
        <w:t xml:space="preserve"> </w:t>
      </w:r>
      <w:r>
        <w:rPr>
          <w:rFonts w:ascii="Times New Roman" w:hAnsi="Times New Roman" w:cs="Times New Roman"/>
          <w:sz w:val="24"/>
          <w:szCs w:val="24"/>
        </w:rPr>
        <w:t xml:space="preserve">Fairbanks, </w:t>
      </w:r>
      <w:r w:rsidR="00F318C1">
        <w:rPr>
          <w:rFonts w:ascii="Times New Roman" w:hAnsi="Times New Roman" w:cs="Times New Roman"/>
          <w:sz w:val="24"/>
          <w:szCs w:val="24"/>
        </w:rPr>
        <w:t xml:space="preserve">Institute of Arctic Biology, </w:t>
      </w:r>
      <w:r>
        <w:rPr>
          <w:rFonts w:ascii="Times New Roman" w:hAnsi="Times New Roman" w:cs="Times New Roman"/>
          <w:sz w:val="24"/>
          <w:szCs w:val="24"/>
        </w:rPr>
        <w:t xml:space="preserve">Fairbanks, AK, USA </w:t>
      </w:r>
    </w:p>
    <w:p w14:paraId="28DA571C" w14:textId="1FB05172" w:rsidR="00A33845" w:rsidRPr="00947B68" w:rsidRDefault="004B1B3B" w:rsidP="006E11DC">
      <w:pPr>
        <w:rPr>
          <w:rFonts w:ascii="Times New Roman" w:hAnsi="Times New Roman" w:cs="Times New Roman"/>
          <w:sz w:val="24"/>
          <w:szCs w:val="24"/>
        </w:rPr>
      </w:pPr>
      <w:r>
        <w:rPr>
          <w:rFonts w:ascii="Times New Roman" w:hAnsi="Times New Roman" w:cs="Times New Roman"/>
          <w:sz w:val="24"/>
          <w:szCs w:val="24"/>
          <w:vertAlign w:val="superscript"/>
        </w:rPr>
        <w:t>3</w:t>
      </w:r>
      <w:r w:rsidR="00A33845" w:rsidRPr="00947B68">
        <w:rPr>
          <w:rFonts w:ascii="Times New Roman" w:hAnsi="Times New Roman" w:cs="Times New Roman"/>
          <w:sz w:val="24"/>
          <w:szCs w:val="24"/>
        </w:rPr>
        <w:t xml:space="preserve">Oklahoma State </w:t>
      </w:r>
      <w:r w:rsidR="008135D7" w:rsidRPr="00947B68">
        <w:rPr>
          <w:rFonts w:ascii="Times New Roman" w:hAnsi="Times New Roman" w:cs="Times New Roman"/>
          <w:sz w:val="24"/>
          <w:szCs w:val="24"/>
        </w:rPr>
        <w:t>U</w:t>
      </w:r>
      <w:r w:rsidR="00A33845" w:rsidRPr="00947B68">
        <w:rPr>
          <w:rFonts w:ascii="Times New Roman" w:hAnsi="Times New Roman" w:cs="Times New Roman"/>
          <w:sz w:val="24"/>
          <w:szCs w:val="24"/>
        </w:rPr>
        <w:t>niversity</w:t>
      </w:r>
      <w:r w:rsidR="008A0157" w:rsidRPr="00947B68">
        <w:rPr>
          <w:rFonts w:ascii="Times New Roman" w:hAnsi="Times New Roman" w:cs="Times New Roman"/>
          <w:sz w:val="24"/>
          <w:szCs w:val="24"/>
        </w:rPr>
        <w:t>, Dep</w:t>
      </w:r>
      <w:r w:rsidR="001233DA">
        <w:rPr>
          <w:rFonts w:ascii="Times New Roman" w:hAnsi="Times New Roman" w:cs="Times New Roman"/>
          <w:sz w:val="24"/>
          <w:szCs w:val="24"/>
        </w:rPr>
        <w:t>artment</w:t>
      </w:r>
      <w:r w:rsidR="008A0157" w:rsidRPr="00947B68">
        <w:rPr>
          <w:rFonts w:ascii="Times New Roman" w:hAnsi="Times New Roman" w:cs="Times New Roman"/>
          <w:sz w:val="24"/>
          <w:szCs w:val="24"/>
        </w:rPr>
        <w:t xml:space="preserve"> of Biosystems and Agricultural Engineering, Stillwater, OK</w:t>
      </w:r>
      <w:r w:rsidR="005E3C55" w:rsidRPr="00947B68">
        <w:rPr>
          <w:rFonts w:ascii="Times New Roman" w:hAnsi="Times New Roman" w:cs="Times New Roman"/>
          <w:sz w:val="24"/>
          <w:szCs w:val="24"/>
        </w:rPr>
        <w:t>, USA</w:t>
      </w:r>
    </w:p>
    <w:p w14:paraId="231EAAA6" w14:textId="5E425D78" w:rsidR="00A33845" w:rsidRPr="004B1B3B" w:rsidRDefault="004B1B3B" w:rsidP="006E11DC">
      <w:pPr>
        <w:rPr>
          <w:rFonts w:ascii="Times New Roman" w:hAnsi="Times New Roman"/>
          <w:sz w:val="24"/>
        </w:rPr>
      </w:pPr>
      <w:r>
        <w:rPr>
          <w:rFonts w:ascii="Times New Roman" w:hAnsi="Times New Roman" w:cs="Times New Roman"/>
          <w:sz w:val="24"/>
          <w:szCs w:val="24"/>
          <w:vertAlign w:val="superscript"/>
        </w:rPr>
        <w:t>4</w:t>
      </w:r>
      <w:r w:rsidR="00275CB6">
        <w:rPr>
          <w:rFonts w:ascii="Times New Roman" w:hAnsi="Times New Roman" w:cs="Times New Roman"/>
          <w:sz w:val="24"/>
          <w:szCs w:val="24"/>
        </w:rPr>
        <w:t xml:space="preserve">WaterITech, </w:t>
      </w:r>
      <w:proofErr w:type="spellStart"/>
      <w:r w:rsidR="00275CB6">
        <w:rPr>
          <w:rFonts w:ascii="Times New Roman" w:hAnsi="Times New Roman" w:cs="Times New Roman"/>
          <w:sz w:val="24"/>
          <w:szCs w:val="24"/>
        </w:rPr>
        <w:t>Skanderborg</w:t>
      </w:r>
      <w:proofErr w:type="spellEnd"/>
      <w:r w:rsidR="00275CB6">
        <w:rPr>
          <w:rFonts w:ascii="Times New Roman" w:hAnsi="Times New Roman" w:cs="Times New Roman"/>
          <w:sz w:val="24"/>
          <w:szCs w:val="24"/>
        </w:rPr>
        <w:t>, Denmark</w:t>
      </w:r>
    </w:p>
    <w:p w14:paraId="61FDAD8A" w14:textId="1DD2B23D" w:rsidR="009F4E68" w:rsidRDefault="004B1B3B" w:rsidP="006E11DC">
      <w:pPr>
        <w:rPr>
          <w:rFonts w:ascii="Times New Roman" w:hAnsi="Times New Roman" w:cs="Times New Roman"/>
          <w:sz w:val="24"/>
          <w:szCs w:val="24"/>
        </w:rPr>
      </w:pPr>
      <w:r>
        <w:rPr>
          <w:rFonts w:ascii="Times New Roman" w:hAnsi="Times New Roman" w:cs="Times New Roman"/>
          <w:sz w:val="24"/>
          <w:szCs w:val="24"/>
          <w:vertAlign w:val="superscript"/>
        </w:rPr>
        <w:t>5</w:t>
      </w:r>
      <w:r w:rsidR="009F4E68" w:rsidRPr="00947B68">
        <w:rPr>
          <w:rFonts w:ascii="Times New Roman" w:hAnsi="Times New Roman" w:cs="Times New Roman"/>
          <w:sz w:val="24"/>
          <w:szCs w:val="24"/>
        </w:rPr>
        <w:t>Oakland</w:t>
      </w:r>
      <w:r w:rsidR="00D2046B" w:rsidRPr="00947B68">
        <w:rPr>
          <w:rFonts w:ascii="Times New Roman" w:hAnsi="Times New Roman" w:cs="Times New Roman"/>
          <w:sz w:val="24"/>
          <w:szCs w:val="24"/>
        </w:rPr>
        <w:t xml:space="preserve"> University, Department of Biolog</w:t>
      </w:r>
      <w:r w:rsidR="00C55D24">
        <w:rPr>
          <w:rFonts w:ascii="Times New Roman" w:hAnsi="Times New Roman" w:cs="Times New Roman"/>
          <w:sz w:val="24"/>
          <w:szCs w:val="24"/>
        </w:rPr>
        <w:t>ical Sciences, Rochester, MI, USA</w:t>
      </w:r>
    </w:p>
    <w:p w14:paraId="0AD83A20" w14:textId="77777777" w:rsidR="00FA6566" w:rsidRPr="00947B68" w:rsidRDefault="00FA6566" w:rsidP="006E11DC">
      <w:pPr>
        <w:rPr>
          <w:rFonts w:ascii="Times New Roman" w:hAnsi="Times New Roman" w:cs="Times New Roman"/>
          <w:sz w:val="24"/>
          <w:szCs w:val="24"/>
        </w:rPr>
      </w:pPr>
    </w:p>
    <w:p w14:paraId="0AAE2365" w14:textId="4424EC59" w:rsidR="00E7096B" w:rsidRPr="00947B68" w:rsidRDefault="00E7096B" w:rsidP="00947B68">
      <w:pPr>
        <w:spacing w:line="480" w:lineRule="auto"/>
        <w:rPr>
          <w:rFonts w:ascii="Times New Roman" w:hAnsi="Times New Roman" w:cs="Times New Roman"/>
          <w:b/>
          <w:bCs/>
          <w:sz w:val="24"/>
          <w:szCs w:val="24"/>
        </w:rPr>
      </w:pPr>
    </w:p>
    <w:p w14:paraId="578BE4AD" w14:textId="12B2E69F" w:rsidR="00E7096B" w:rsidRDefault="00E7096B"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Abstract</w:t>
      </w:r>
    </w:p>
    <w:p w14:paraId="55822620" w14:textId="1F352AE3" w:rsidR="0037221C" w:rsidRPr="0037221C" w:rsidRDefault="00180B04" w:rsidP="00770AB7">
      <w:pPr>
        <w:spacing w:line="480" w:lineRule="auto"/>
        <w:ind w:firstLine="720"/>
        <w:rPr>
          <w:rFonts w:ascii="Times New Roman" w:hAnsi="Times New Roman" w:cs="Times New Roman"/>
          <w:sz w:val="24"/>
          <w:szCs w:val="24"/>
        </w:rPr>
      </w:pPr>
      <w:r>
        <w:rPr>
          <w:rFonts w:ascii="Times New Roman" w:hAnsi="Times New Roman" w:cs="Times New Roman"/>
          <w:sz w:val="24"/>
          <w:szCs w:val="24"/>
        </w:rPr>
        <w:t>As</w:t>
      </w:r>
      <w:r w:rsidR="005C2520">
        <w:rPr>
          <w:rFonts w:ascii="Times New Roman" w:hAnsi="Times New Roman" w:cs="Times New Roman"/>
          <w:sz w:val="24"/>
          <w:szCs w:val="24"/>
        </w:rPr>
        <w:t xml:space="preserve"> lake and reservoir ecosystems </w:t>
      </w:r>
      <w:r w:rsidR="009732F1">
        <w:rPr>
          <w:rFonts w:ascii="Times New Roman" w:hAnsi="Times New Roman" w:cs="Times New Roman"/>
          <w:sz w:val="24"/>
          <w:szCs w:val="24"/>
        </w:rPr>
        <w:t>transition a</w:t>
      </w:r>
      <w:r w:rsidR="005C2520">
        <w:rPr>
          <w:rFonts w:ascii="Times New Roman" w:hAnsi="Times New Roman" w:cs="Times New Roman"/>
          <w:sz w:val="24"/>
          <w:szCs w:val="24"/>
        </w:rPr>
        <w:t>cross major regime</w:t>
      </w:r>
      <w:r w:rsidR="009732F1">
        <w:rPr>
          <w:rFonts w:ascii="Times New Roman" w:hAnsi="Times New Roman" w:cs="Times New Roman"/>
          <w:sz w:val="24"/>
          <w:szCs w:val="24"/>
        </w:rPr>
        <w:t>s</w:t>
      </w:r>
      <w:r w:rsidR="005C2520">
        <w:rPr>
          <w:rFonts w:ascii="Times New Roman" w:hAnsi="Times New Roman" w:cs="Times New Roman"/>
          <w:sz w:val="24"/>
          <w:szCs w:val="24"/>
        </w:rPr>
        <w:t xml:space="preserve"> </w:t>
      </w:r>
      <w:proofErr w:type="gramStart"/>
      <w:r w:rsidR="005C2520">
        <w:rPr>
          <w:rFonts w:ascii="Times New Roman" w:hAnsi="Times New Roman" w:cs="Times New Roman"/>
          <w:sz w:val="24"/>
          <w:szCs w:val="24"/>
        </w:rPr>
        <w:t>as a result of</w:t>
      </w:r>
      <w:proofErr w:type="gramEnd"/>
      <w:r w:rsidR="005C2520">
        <w:rPr>
          <w:rFonts w:ascii="Times New Roman" w:hAnsi="Times New Roman" w:cs="Times New Roman"/>
          <w:sz w:val="24"/>
          <w:szCs w:val="24"/>
        </w:rPr>
        <w:t xml:space="preserve"> anthropogenic change, it is increasingly important to </w:t>
      </w:r>
      <w:r w:rsidR="009D6C7D">
        <w:rPr>
          <w:rFonts w:ascii="Times New Roman" w:hAnsi="Times New Roman" w:cs="Times New Roman"/>
          <w:sz w:val="24"/>
          <w:szCs w:val="24"/>
        </w:rPr>
        <w:t xml:space="preserve">set predictive expectations. </w:t>
      </w:r>
      <w:proofErr w:type="gramStart"/>
      <w:r w:rsidR="009D6C7D">
        <w:rPr>
          <w:rFonts w:ascii="Times New Roman" w:hAnsi="Times New Roman" w:cs="Times New Roman"/>
          <w:sz w:val="24"/>
          <w:szCs w:val="24"/>
        </w:rPr>
        <w:t xml:space="preserve">In particular, </w:t>
      </w:r>
      <w:r w:rsidR="00884797">
        <w:rPr>
          <w:rFonts w:ascii="Times New Roman" w:hAnsi="Times New Roman" w:cs="Times New Roman"/>
          <w:sz w:val="24"/>
          <w:szCs w:val="24"/>
        </w:rPr>
        <w:t>mixing</w:t>
      </w:r>
      <w:proofErr w:type="gramEnd"/>
      <w:r w:rsidR="00545181">
        <w:rPr>
          <w:rFonts w:ascii="Times New Roman" w:hAnsi="Times New Roman" w:cs="Times New Roman"/>
          <w:sz w:val="24"/>
          <w:szCs w:val="24"/>
        </w:rPr>
        <w:t xml:space="preserve"> regimes are projected to shift in many lakes and reservoirs</w:t>
      </w:r>
      <w:r w:rsidR="00C86682">
        <w:rPr>
          <w:rFonts w:ascii="Times New Roman" w:hAnsi="Times New Roman" w:cs="Times New Roman"/>
          <w:sz w:val="24"/>
          <w:szCs w:val="24"/>
        </w:rPr>
        <w:t xml:space="preserve"> and</w:t>
      </w:r>
      <w:r w:rsidR="00884797">
        <w:rPr>
          <w:rFonts w:ascii="Times New Roman" w:hAnsi="Times New Roman" w:cs="Times New Roman"/>
          <w:sz w:val="24"/>
          <w:szCs w:val="24"/>
        </w:rPr>
        <w:t xml:space="preserve"> can strongly control the dynamics of </w:t>
      </w:r>
      <w:r w:rsidR="009D6C7D">
        <w:rPr>
          <w:rFonts w:ascii="Times New Roman" w:hAnsi="Times New Roman" w:cs="Times New Roman"/>
          <w:sz w:val="24"/>
          <w:szCs w:val="24"/>
        </w:rPr>
        <w:t>dissolved oxygen (DO)</w:t>
      </w:r>
      <w:r w:rsidR="00D62B34">
        <w:rPr>
          <w:rFonts w:ascii="Times New Roman" w:hAnsi="Times New Roman" w:cs="Times New Roman"/>
          <w:sz w:val="24"/>
          <w:szCs w:val="24"/>
        </w:rPr>
        <w:t>,</w:t>
      </w:r>
      <w:r w:rsidR="009D6C7D">
        <w:rPr>
          <w:rFonts w:ascii="Times New Roman" w:hAnsi="Times New Roman" w:cs="Times New Roman"/>
          <w:sz w:val="24"/>
          <w:szCs w:val="24"/>
        </w:rPr>
        <w:t xml:space="preserve"> a major </w:t>
      </w:r>
      <w:r w:rsidR="00B46DF0">
        <w:rPr>
          <w:rFonts w:ascii="Times New Roman" w:hAnsi="Times New Roman" w:cs="Times New Roman"/>
          <w:sz w:val="24"/>
          <w:szCs w:val="24"/>
        </w:rPr>
        <w:t>control on aquatic biogeochemistry, fauna, and general water quality for numerous ecosystem services</w:t>
      </w:r>
      <w:r w:rsidR="00884797">
        <w:rPr>
          <w:rFonts w:ascii="Times New Roman" w:hAnsi="Times New Roman" w:cs="Times New Roman"/>
          <w:sz w:val="24"/>
          <w:szCs w:val="24"/>
        </w:rPr>
        <w:t xml:space="preserve">. </w:t>
      </w:r>
      <w:r w:rsidR="0037221C">
        <w:rPr>
          <w:rFonts w:ascii="Times New Roman" w:hAnsi="Times New Roman" w:cs="Times New Roman"/>
          <w:sz w:val="24"/>
          <w:szCs w:val="24"/>
        </w:rPr>
        <w:t xml:space="preserve">We tested the hypothesis that </w:t>
      </w:r>
      <w:r w:rsidR="003C12EE">
        <w:rPr>
          <w:rFonts w:ascii="Times New Roman" w:hAnsi="Times New Roman" w:cs="Times New Roman"/>
          <w:sz w:val="24"/>
          <w:szCs w:val="24"/>
        </w:rPr>
        <w:t xml:space="preserve">DO is more predictable in </w:t>
      </w:r>
      <w:proofErr w:type="spellStart"/>
      <w:r w:rsidR="003C12EE">
        <w:rPr>
          <w:rFonts w:ascii="Times New Roman" w:hAnsi="Times New Roman" w:cs="Times New Roman"/>
          <w:sz w:val="24"/>
          <w:szCs w:val="24"/>
        </w:rPr>
        <w:t>monomictic</w:t>
      </w:r>
      <w:proofErr w:type="spellEnd"/>
      <w:r w:rsidR="003C12EE">
        <w:rPr>
          <w:rFonts w:ascii="Times New Roman" w:hAnsi="Times New Roman" w:cs="Times New Roman"/>
          <w:sz w:val="24"/>
          <w:szCs w:val="24"/>
        </w:rPr>
        <w:t xml:space="preserve"> reservoirs</w:t>
      </w:r>
      <w:r w:rsidR="00C4186F">
        <w:rPr>
          <w:rFonts w:ascii="Times New Roman" w:hAnsi="Times New Roman" w:cs="Times New Roman"/>
          <w:sz w:val="24"/>
          <w:szCs w:val="24"/>
        </w:rPr>
        <w:t xml:space="preserve"> that thermally stratify throughout the summer</w:t>
      </w:r>
      <w:r w:rsidR="00156CA9">
        <w:rPr>
          <w:rFonts w:ascii="Times New Roman" w:hAnsi="Times New Roman" w:cs="Times New Roman"/>
          <w:sz w:val="24"/>
          <w:szCs w:val="24"/>
        </w:rPr>
        <w:t>, warm season</w:t>
      </w:r>
      <w:r w:rsidR="00C4186F">
        <w:rPr>
          <w:rFonts w:ascii="Times New Roman" w:hAnsi="Times New Roman" w:cs="Times New Roman"/>
          <w:sz w:val="24"/>
          <w:szCs w:val="24"/>
        </w:rPr>
        <w:t xml:space="preserve"> compared to polymictic reservoirs that </w:t>
      </w:r>
      <w:r w:rsidR="00060280">
        <w:rPr>
          <w:rFonts w:ascii="Times New Roman" w:hAnsi="Times New Roman" w:cs="Times New Roman"/>
          <w:sz w:val="24"/>
          <w:szCs w:val="24"/>
        </w:rPr>
        <w:t>stratify</w:t>
      </w:r>
      <w:r w:rsidR="00C4186F">
        <w:rPr>
          <w:rFonts w:ascii="Times New Roman" w:hAnsi="Times New Roman" w:cs="Times New Roman"/>
          <w:sz w:val="24"/>
          <w:szCs w:val="24"/>
        </w:rPr>
        <w:t xml:space="preserve"> </w:t>
      </w:r>
      <w:r w:rsidR="00060280">
        <w:rPr>
          <w:rFonts w:ascii="Times New Roman" w:hAnsi="Times New Roman" w:cs="Times New Roman"/>
          <w:sz w:val="24"/>
          <w:szCs w:val="24"/>
        </w:rPr>
        <w:t>intermittently</w:t>
      </w:r>
      <w:r w:rsidR="00C4186F">
        <w:rPr>
          <w:rFonts w:ascii="Times New Roman" w:hAnsi="Times New Roman" w:cs="Times New Roman"/>
          <w:sz w:val="24"/>
          <w:szCs w:val="24"/>
        </w:rPr>
        <w:t xml:space="preserve"> during the summer. </w:t>
      </w:r>
      <w:r w:rsidR="00687C1B">
        <w:rPr>
          <w:rFonts w:ascii="Times New Roman" w:hAnsi="Times New Roman" w:cs="Times New Roman"/>
          <w:sz w:val="24"/>
          <w:szCs w:val="24"/>
        </w:rPr>
        <w:t>We</w:t>
      </w:r>
      <w:r w:rsidR="00AA0149">
        <w:rPr>
          <w:rFonts w:ascii="Times New Roman" w:hAnsi="Times New Roman" w:cs="Times New Roman"/>
          <w:sz w:val="24"/>
          <w:szCs w:val="24"/>
        </w:rPr>
        <w:t xml:space="preserve"> </w:t>
      </w:r>
      <w:r w:rsidR="004B1B3B">
        <w:rPr>
          <w:rFonts w:ascii="Times New Roman" w:hAnsi="Times New Roman" w:cs="Times New Roman"/>
          <w:sz w:val="24"/>
          <w:szCs w:val="24"/>
        </w:rPr>
        <w:t xml:space="preserve">generated predictions of DO </w:t>
      </w:r>
      <w:r w:rsidR="00F318C1">
        <w:rPr>
          <w:rFonts w:ascii="Times New Roman" w:hAnsi="Times New Roman" w:cs="Times New Roman"/>
          <w:sz w:val="24"/>
          <w:szCs w:val="24"/>
        </w:rPr>
        <w:t xml:space="preserve">with </w:t>
      </w:r>
      <w:r w:rsidR="00AA0149">
        <w:rPr>
          <w:rFonts w:ascii="Times New Roman" w:hAnsi="Times New Roman" w:cs="Times New Roman"/>
          <w:sz w:val="24"/>
          <w:szCs w:val="24"/>
        </w:rPr>
        <w:t>random forest</w:t>
      </w:r>
      <w:r w:rsidR="00687C1B">
        <w:rPr>
          <w:rFonts w:ascii="Times New Roman" w:hAnsi="Times New Roman" w:cs="Times New Roman"/>
          <w:sz w:val="24"/>
          <w:szCs w:val="24"/>
        </w:rPr>
        <w:t xml:space="preserve"> model</w:t>
      </w:r>
      <w:r w:rsidR="00F318C1">
        <w:rPr>
          <w:rFonts w:ascii="Times New Roman" w:hAnsi="Times New Roman" w:cs="Times New Roman"/>
          <w:sz w:val="24"/>
          <w:szCs w:val="24"/>
        </w:rPr>
        <w:t>s and compared</w:t>
      </w:r>
      <w:r w:rsidR="00687C1B">
        <w:rPr>
          <w:rFonts w:ascii="Times New Roman" w:hAnsi="Times New Roman" w:cs="Times New Roman"/>
          <w:sz w:val="24"/>
          <w:szCs w:val="24"/>
        </w:rPr>
        <w:t xml:space="preserve"> errors</w:t>
      </w:r>
      <w:r w:rsidR="00AD1723">
        <w:rPr>
          <w:rFonts w:ascii="Times New Roman" w:hAnsi="Times New Roman" w:cs="Times New Roman"/>
          <w:sz w:val="24"/>
          <w:szCs w:val="24"/>
        </w:rPr>
        <w:t xml:space="preserve">, aggregated at the daily scale, of DO across two </w:t>
      </w:r>
      <w:proofErr w:type="spellStart"/>
      <w:r w:rsidR="00AD1723">
        <w:rPr>
          <w:rFonts w:ascii="Times New Roman" w:hAnsi="Times New Roman" w:cs="Times New Roman"/>
          <w:sz w:val="24"/>
          <w:szCs w:val="24"/>
        </w:rPr>
        <w:t>monomictic</w:t>
      </w:r>
      <w:proofErr w:type="spellEnd"/>
      <w:r w:rsidR="008C2066">
        <w:rPr>
          <w:rFonts w:ascii="Times New Roman" w:hAnsi="Times New Roman" w:cs="Times New Roman"/>
          <w:sz w:val="24"/>
          <w:szCs w:val="24"/>
        </w:rPr>
        <w:t xml:space="preserve"> </w:t>
      </w:r>
      <w:r w:rsidR="00156CA9">
        <w:rPr>
          <w:rFonts w:ascii="Times New Roman" w:hAnsi="Times New Roman" w:cs="Times New Roman"/>
          <w:sz w:val="24"/>
          <w:szCs w:val="24"/>
        </w:rPr>
        <w:t xml:space="preserve">and two polymictic </w:t>
      </w:r>
      <w:r w:rsidR="008C2066">
        <w:rPr>
          <w:rFonts w:ascii="Times New Roman" w:hAnsi="Times New Roman" w:cs="Times New Roman"/>
          <w:sz w:val="24"/>
          <w:szCs w:val="24"/>
        </w:rPr>
        <w:t xml:space="preserve">reservoirs in </w:t>
      </w:r>
      <w:r w:rsidR="00B35D13">
        <w:rPr>
          <w:rFonts w:ascii="Times New Roman" w:hAnsi="Times New Roman" w:cs="Times New Roman"/>
          <w:sz w:val="24"/>
          <w:szCs w:val="24"/>
        </w:rPr>
        <w:t xml:space="preserve">the South-Central </w:t>
      </w:r>
      <w:r w:rsidR="00B35D13">
        <w:rPr>
          <w:rFonts w:ascii="Times New Roman" w:hAnsi="Times New Roman" w:cs="Times New Roman"/>
          <w:sz w:val="24"/>
          <w:szCs w:val="24"/>
        </w:rPr>
        <w:lastRenderedPageBreak/>
        <w:t>(subtropical) USA</w:t>
      </w:r>
      <w:r w:rsidR="008C2066">
        <w:rPr>
          <w:rFonts w:ascii="Times New Roman" w:hAnsi="Times New Roman" w:cs="Times New Roman"/>
          <w:sz w:val="24"/>
          <w:szCs w:val="24"/>
        </w:rPr>
        <w:t>.</w:t>
      </w:r>
      <w:r w:rsidR="008619D8">
        <w:rPr>
          <w:rFonts w:ascii="Times New Roman" w:hAnsi="Times New Roman" w:cs="Times New Roman"/>
          <w:sz w:val="24"/>
          <w:szCs w:val="24"/>
        </w:rPr>
        <w:t xml:space="preserve"> Although one </w:t>
      </w:r>
      <w:proofErr w:type="spellStart"/>
      <w:r w:rsidR="008619D8">
        <w:rPr>
          <w:rFonts w:ascii="Times New Roman" w:hAnsi="Times New Roman" w:cs="Times New Roman"/>
          <w:sz w:val="24"/>
          <w:szCs w:val="24"/>
        </w:rPr>
        <w:t>monomictic</w:t>
      </w:r>
      <w:proofErr w:type="spellEnd"/>
      <w:r w:rsidR="008619D8">
        <w:rPr>
          <w:rFonts w:ascii="Times New Roman" w:hAnsi="Times New Roman" w:cs="Times New Roman"/>
          <w:sz w:val="24"/>
          <w:szCs w:val="24"/>
        </w:rPr>
        <w:t xml:space="preserve"> reservoir was typically more predictable than the polymictic reservoirs, the </w:t>
      </w:r>
      <w:r w:rsidR="00113A27">
        <w:rPr>
          <w:rFonts w:ascii="Times New Roman" w:hAnsi="Times New Roman" w:cs="Times New Roman"/>
          <w:sz w:val="24"/>
          <w:szCs w:val="24"/>
        </w:rPr>
        <w:t xml:space="preserve">hypereutrophic and small </w:t>
      </w:r>
      <w:proofErr w:type="spellStart"/>
      <w:r w:rsidR="00113A27">
        <w:rPr>
          <w:rFonts w:ascii="Times New Roman" w:hAnsi="Times New Roman" w:cs="Times New Roman"/>
          <w:sz w:val="24"/>
          <w:szCs w:val="24"/>
        </w:rPr>
        <w:t>monomictic</w:t>
      </w:r>
      <w:proofErr w:type="spellEnd"/>
      <w:r w:rsidR="00113A27">
        <w:rPr>
          <w:rFonts w:ascii="Times New Roman" w:hAnsi="Times New Roman" w:cs="Times New Roman"/>
          <w:sz w:val="24"/>
          <w:szCs w:val="24"/>
        </w:rPr>
        <w:t xml:space="preserve"> reservoir</w:t>
      </w:r>
      <w:r w:rsidR="008619D8">
        <w:rPr>
          <w:rFonts w:ascii="Times New Roman" w:hAnsi="Times New Roman" w:cs="Times New Roman"/>
          <w:sz w:val="24"/>
          <w:szCs w:val="24"/>
        </w:rPr>
        <w:t xml:space="preserve"> had surprising </w:t>
      </w:r>
      <w:r w:rsidR="00113A27">
        <w:rPr>
          <w:rFonts w:ascii="Times New Roman" w:hAnsi="Times New Roman" w:cs="Times New Roman"/>
          <w:sz w:val="24"/>
          <w:szCs w:val="24"/>
        </w:rPr>
        <w:t>DO pa</w:t>
      </w:r>
      <w:r w:rsidR="007E1F4A">
        <w:rPr>
          <w:rFonts w:ascii="Times New Roman" w:hAnsi="Times New Roman" w:cs="Times New Roman"/>
          <w:sz w:val="24"/>
          <w:szCs w:val="24"/>
        </w:rPr>
        <w:t xml:space="preserve">tterns </w:t>
      </w:r>
      <w:r w:rsidR="00156B86">
        <w:rPr>
          <w:rFonts w:ascii="Times New Roman" w:hAnsi="Times New Roman" w:cs="Times New Roman"/>
          <w:sz w:val="24"/>
          <w:szCs w:val="24"/>
        </w:rPr>
        <w:t xml:space="preserve">potentially </w:t>
      </w:r>
      <w:r w:rsidR="008D1DB8">
        <w:rPr>
          <w:rFonts w:ascii="Times New Roman" w:hAnsi="Times New Roman" w:cs="Times New Roman"/>
          <w:sz w:val="24"/>
          <w:szCs w:val="24"/>
        </w:rPr>
        <w:t>related to rapid algal production</w:t>
      </w:r>
      <w:r w:rsidR="00156B86">
        <w:rPr>
          <w:rFonts w:ascii="Times New Roman" w:hAnsi="Times New Roman" w:cs="Times New Roman"/>
          <w:sz w:val="24"/>
          <w:szCs w:val="24"/>
        </w:rPr>
        <w:t xml:space="preserve"> in the epilimnion</w:t>
      </w:r>
      <w:r w:rsidR="00202290">
        <w:rPr>
          <w:rFonts w:ascii="Times New Roman" w:hAnsi="Times New Roman" w:cs="Times New Roman"/>
          <w:sz w:val="24"/>
          <w:szCs w:val="24"/>
        </w:rPr>
        <w:t xml:space="preserve"> and intrusions of oxygenated waters in the hypolimnion</w:t>
      </w:r>
      <w:r w:rsidR="00156B86">
        <w:rPr>
          <w:rFonts w:ascii="Times New Roman" w:hAnsi="Times New Roman" w:cs="Times New Roman"/>
          <w:sz w:val="24"/>
          <w:szCs w:val="24"/>
        </w:rPr>
        <w:t xml:space="preserve"> without convective mixing</w:t>
      </w:r>
      <w:r w:rsidR="007E1F4A">
        <w:rPr>
          <w:rFonts w:ascii="Times New Roman" w:hAnsi="Times New Roman" w:cs="Times New Roman"/>
          <w:sz w:val="24"/>
          <w:szCs w:val="24"/>
        </w:rPr>
        <w:t>.</w:t>
      </w:r>
      <w:r w:rsidR="00245BED">
        <w:rPr>
          <w:rFonts w:ascii="Times New Roman" w:hAnsi="Times New Roman" w:cs="Times New Roman"/>
          <w:sz w:val="24"/>
          <w:szCs w:val="24"/>
        </w:rPr>
        <w:t xml:space="preserve"> Daily mixing </w:t>
      </w:r>
      <w:r w:rsidR="003F0FFC">
        <w:rPr>
          <w:rFonts w:ascii="Times New Roman" w:hAnsi="Times New Roman" w:cs="Times New Roman"/>
          <w:sz w:val="24"/>
          <w:szCs w:val="24"/>
        </w:rPr>
        <w:t>did not relate strongly to model errors.</w:t>
      </w:r>
      <w:r w:rsidR="00245BED">
        <w:rPr>
          <w:rFonts w:ascii="Times New Roman" w:hAnsi="Times New Roman" w:cs="Times New Roman"/>
          <w:sz w:val="24"/>
          <w:szCs w:val="24"/>
        </w:rPr>
        <w:t xml:space="preserve"> </w:t>
      </w:r>
      <w:r w:rsidR="004B1B3B">
        <w:rPr>
          <w:rFonts w:ascii="Times New Roman" w:hAnsi="Times New Roman" w:cs="Times New Roman"/>
          <w:sz w:val="24"/>
          <w:szCs w:val="24"/>
        </w:rPr>
        <w:t>W</w:t>
      </w:r>
      <w:r w:rsidR="008506AC">
        <w:rPr>
          <w:rFonts w:ascii="Times New Roman" w:hAnsi="Times New Roman" w:cs="Times New Roman"/>
          <w:sz w:val="24"/>
          <w:szCs w:val="24"/>
        </w:rPr>
        <w:t>ater temperature, depth, and wind were the most important</w:t>
      </w:r>
      <w:r w:rsidR="00914E5D">
        <w:rPr>
          <w:rFonts w:ascii="Times New Roman" w:hAnsi="Times New Roman" w:cs="Times New Roman"/>
          <w:sz w:val="24"/>
          <w:szCs w:val="24"/>
        </w:rPr>
        <w:t xml:space="preserve"> predictors, but were not clearly related to season or mix</w:t>
      </w:r>
      <w:r w:rsidR="00B943D2">
        <w:rPr>
          <w:rFonts w:ascii="Times New Roman" w:hAnsi="Times New Roman" w:cs="Times New Roman"/>
          <w:sz w:val="24"/>
          <w:szCs w:val="24"/>
        </w:rPr>
        <w:t>ing</w:t>
      </w:r>
      <w:r w:rsidR="008B031C">
        <w:rPr>
          <w:rFonts w:ascii="Times New Roman" w:hAnsi="Times New Roman" w:cs="Times New Roman"/>
          <w:sz w:val="24"/>
          <w:szCs w:val="24"/>
        </w:rPr>
        <w:t>. Lastly, we compared predictions across multiple model types</w:t>
      </w:r>
      <w:r w:rsidR="00AD5EDF">
        <w:rPr>
          <w:rFonts w:ascii="Times New Roman" w:hAnsi="Times New Roman" w:cs="Times New Roman"/>
          <w:sz w:val="24"/>
          <w:szCs w:val="24"/>
        </w:rPr>
        <w:t xml:space="preserve"> (</w:t>
      </w:r>
      <w:r w:rsidR="004C2BBB">
        <w:rPr>
          <w:rFonts w:ascii="Times New Roman" w:hAnsi="Times New Roman" w:cs="Times New Roman"/>
          <w:sz w:val="24"/>
          <w:szCs w:val="24"/>
        </w:rPr>
        <w:t xml:space="preserve">e.g., </w:t>
      </w:r>
      <w:r w:rsidR="00AD5EDF">
        <w:rPr>
          <w:rFonts w:ascii="Times New Roman" w:hAnsi="Times New Roman" w:cs="Times New Roman"/>
          <w:sz w:val="24"/>
          <w:szCs w:val="24"/>
        </w:rPr>
        <w:t xml:space="preserve">linear regression, </w:t>
      </w:r>
      <w:r w:rsidR="00103744">
        <w:rPr>
          <w:rFonts w:ascii="Times New Roman" w:hAnsi="Times New Roman" w:cs="Times New Roman"/>
          <w:sz w:val="24"/>
          <w:szCs w:val="24"/>
        </w:rPr>
        <w:t xml:space="preserve">the process-based model </w:t>
      </w:r>
      <w:r w:rsidR="00275CB6">
        <w:rPr>
          <w:rFonts w:ascii="Times New Roman" w:hAnsi="Times New Roman" w:cs="Times New Roman"/>
          <w:sz w:val="24"/>
          <w:szCs w:val="24"/>
        </w:rPr>
        <w:t>GOTM-</w:t>
      </w:r>
      <w:r w:rsidR="00103744">
        <w:rPr>
          <w:rFonts w:ascii="Times New Roman" w:hAnsi="Times New Roman" w:cs="Times New Roman"/>
          <w:sz w:val="24"/>
          <w:szCs w:val="24"/>
        </w:rPr>
        <w:t>WET (Water Ecosystems Tool</w:t>
      </w:r>
      <w:r w:rsidR="00770AB7">
        <w:rPr>
          <w:rFonts w:ascii="Times New Roman" w:hAnsi="Times New Roman" w:cs="Times New Roman"/>
          <w:sz w:val="24"/>
          <w:szCs w:val="24"/>
        </w:rPr>
        <w:t>),</w:t>
      </w:r>
      <w:r w:rsidR="00770AB7" w:rsidRPr="00770AB7">
        <w:rPr>
          <w:rFonts w:ascii="Times New Roman" w:hAnsi="Times New Roman" w:cs="Times New Roman"/>
          <w:sz w:val="24"/>
          <w:szCs w:val="24"/>
        </w:rPr>
        <w:t xml:space="preserve"> </w:t>
      </w:r>
      <w:r w:rsidR="00770AB7">
        <w:rPr>
          <w:rFonts w:ascii="Times New Roman" w:hAnsi="Times New Roman" w:cs="Times New Roman"/>
          <w:sz w:val="24"/>
          <w:szCs w:val="24"/>
        </w:rPr>
        <w:t>long short-term memory neural network</w:t>
      </w:r>
      <w:r w:rsidR="00103744">
        <w:rPr>
          <w:rFonts w:ascii="Times New Roman" w:hAnsi="Times New Roman" w:cs="Times New Roman"/>
          <w:sz w:val="24"/>
          <w:szCs w:val="24"/>
        </w:rPr>
        <w:t>)</w:t>
      </w:r>
      <w:r w:rsidR="008B031C">
        <w:rPr>
          <w:rFonts w:ascii="Times New Roman" w:hAnsi="Times New Roman" w:cs="Times New Roman"/>
          <w:sz w:val="24"/>
          <w:szCs w:val="24"/>
        </w:rPr>
        <w:t xml:space="preserve"> in one</w:t>
      </w:r>
      <w:r w:rsidR="00A0496C">
        <w:rPr>
          <w:rFonts w:ascii="Times New Roman" w:hAnsi="Times New Roman" w:cs="Times New Roman"/>
          <w:sz w:val="24"/>
          <w:szCs w:val="24"/>
        </w:rPr>
        <w:t xml:space="preserve"> polymictic</w:t>
      </w:r>
      <w:r w:rsidR="008B031C">
        <w:rPr>
          <w:rFonts w:ascii="Times New Roman" w:hAnsi="Times New Roman" w:cs="Times New Roman"/>
          <w:sz w:val="24"/>
          <w:szCs w:val="24"/>
        </w:rPr>
        <w:t xml:space="preserve"> reservoir</w:t>
      </w:r>
      <w:r w:rsidR="00AD5EDF">
        <w:rPr>
          <w:rFonts w:ascii="Times New Roman" w:hAnsi="Times New Roman" w:cs="Times New Roman"/>
          <w:sz w:val="24"/>
          <w:szCs w:val="24"/>
        </w:rPr>
        <w:t>, finding that</w:t>
      </w:r>
      <w:r w:rsidR="00103744">
        <w:rPr>
          <w:rFonts w:ascii="Times New Roman" w:hAnsi="Times New Roman" w:cs="Times New Roman"/>
          <w:sz w:val="24"/>
          <w:szCs w:val="24"/>
        </w:rPr>
        <w:t xml:space="preserve"> the models </w:t>
      </w:r>
      <w:r w:rsidR="00003DF5">
        <w:rPr>
          <w:rFonts w:ascii="Times New Roman" w:hAnsi="Times New Roman" w:cs="Times New Roman"/>
          <w:sz w:val="24"/>
          <w:szCs w:val="24"/>
        </w:rPr>
        <w:t xml:space="preserve">generally agreed, except </w:t>
      </w:r>
      <w:r w:rsidR="00275CB6">
        <w:rPr>
          <w:rFonts w:ascii="Times New Roman" w:hAnsi="Times New Roman" w:cs="Times New Roman"/>
          <w:sz w:val="24"/>
          <w:szCs w:val="24"/>
        </w:rPr>
        <w:t>GOTM-</w:t>
      </w:r>
      <w:r w:rsidR="00003DF5">
        <w:rPr>
          <w:rFonts w:ascii="Times New Roman" w:hAnsi="Times New Roman" w:cs="Times New Roman"/>
          <w:sz w:val="24"/>
          <w:szCs w:val="24"/>
        </w:rPr>
        <w:t xml:space="preserve">WET had difficulty predicting </w:t>
      </w:r>
      <w:r w:rsidR="00CD564A">
        <w:rPr>
          <w:rFonts w:ascii="Times New Roman" w:hAnsi="Times New Roman" w:cs="Times New Roman"/>
          <w:sz w:val="24"/>
          <w:szCs w:val="24"/>
        </w:rPr>
        <w:t xml:space="preserve">DO </w:t>
      </w:r>
      <w:r w:rsidR="00003DF5">
        <w:rPr>
          <w:rFonts w:ascii="Times New Roman" w:hAnsi="Times New Roman" w:cs="Times New Roman"/>
          <w:sz w:val="24"/>
          <w:szCs w:val="24"/>
        </w:rPr>
        <w:t>at the middle depth</w:t>
      </w:r>
      <w:r w:rsidR="00CD564A">
        <w:rPr>
          <w:rFonts w:ascii="Times New Roman" w:hAnsi="Times New Roman" w:cs="Times New Roman"/>
          <w:sz w:val="24"/>
          <w:szCs w:val="24"/>
        </w:rPr>
        <w:t xml:space="preserve"> where </w:t>
      </w:r>
      <w:r w:rsidR="00A0496C">
        <w:rPr>
          <w:rFonts w:ascii="Times New Roman" w:hAnsi="Times New Roman" w:cs="Times New Roman"/>
          <w:sz w:val="24"/>
          <w:szCs w:val="24"/>
        </w:rPr>
        <w:t xml:space="preserve">the mixed layers vacillated above and below. </w:t>
      </w:r>
      <w:r w:rsidR="00E73E4F">
        <w:rPr>
          <w:rFonts w:ascii="Times New Roman" w:hAnsi="Times New Roman" w:cs="Times New Roman"/>
          <w:sz w:val="24"/>
          <w:szCs w:val="24"/>
        </w:rPr>
        <w:t>P</w:t>
      </w:r>
      <w:r w:rsidR="00A0496C">
        <w:rPr>
          <w:rFonts w:ascii="Times New Roman" w:hAnsi="Times New Roman" w:cs="Times New Roman"/>
          <w:sz w:val="24"/>
          <w:szCs w:val="24"/>
        </w:rPr>
        <w:t>redicting reservoir DO</w:t>
      </w:r>
      <w:r w:rsidR="002A19CE">
        <w:rPr>
          <w:rFonts w:ascii="Times New Roman" w:hAnsi="Times New Roman" w:cs="Times New Roman"/>
          <w:sz w:val="24"/>
          <w:szCs w:val="24"/>
        </w:rPr>
        <w:t xml:space="preserve"> dynamics</w:t>
      </w:r>
      <w:r w:rsidR="00024DAA">
        <w:rPr>
          <w:rFonts w:ascii="Times New Roman" w:hAnsi="Times New Roman" w:cs="Times New Roman"/>
          <w:sz w:val="24"/>
          <w:szCs w:val="24"/>
        </w:rPr>
        <w:t xml:space="preserve"> may be easier in </w:t>
      </w:r>
      <w:r w:rsidR="00D5404A">
        <w:rPr>
          <w:rFonts w:ascii="Times New Roman" w:hAnsi="Times New Roman" w:cs="Times New Roman"/>
          <w:sz w:val="24"/>
          <w:szCs w:val="24"/>
        </w:rPr>
        <w:t>stratified reservoirs</w:t>
      </w:r>
      <w:r w:rsidR="00665CCB">
        <w:rPr>
          <w:rFonts w:ascii="Times New Roman" w:hAnsi="Times New Roman" w:cs="Times New Roman"/>
          <w:sz w:val="24"/>
          <w:szCs w:val="24"/>
        </w:rPr>
        <w:t xml:space="preserve"> with </w:t>
      </w:r>
      <w:r w:rsidR="007D288C">
        <w:rPr>
          <w:rFonts w:ascii="Times New Roman" w:hAnsi="Times New Roman" w:cs="Times New Roman"/>
          <w:sz w:val="24"/>
          <w:szCs w:val="24"/>
        </w:rPr>
        <w:t xml:space="preserve">a </w:t>
      </w:r>
      <w:r w:rsidR="0001041F">
        <w:rPr>
          <w:rFonts w:ascii="Times New Roman" w:hAnsi="Times New Roman" w:cs="Times New Roman"/>
          <w:sz w:val="24"/>
          <w:szCs w:val="24"/>
        </w:rPr>
        <w:t>stably anoxic hypolimni</w:t>
      </w:r>
      <w:r w:rsidR="007D288C">
        <w:rPr>
          <w:rFonts w:ascii="Times New Roman" w:hAnsi="Times New Roman" w:cs="Times New Roman"/>
          <w:sz w:val="24"/>
          <w:szCs w:val="24"/>
        </w:rPr>
        <w:t>on</w:t>
      </w:r>
      <w:r w:rsidR="0001041F">
        <w:rPr>
          <w:rFonts w:ascii="Times New Roman" w:hAnsi="Times New Roman" w:cs="Times New Roman"/>
          <w:sz w:val="24"/>
          <w:szCs w:val="24"/>
        </w:rPr>
        <w:t xml:space="preserve"> and </w:t>
      </w:r>
      <w:r w:rsidR="00AC7A99">
        <w:rPr>
          <w:rFonts w:ascii="Times New Roman" w:hAnsi="Times New Roman" w:cs="Times New Roman"/>
          <w:sz w:val="24"/>
          <w:szCs w:val="24"/>
        </w:rPr>
        <w:t>consistent diel swings in the epilimnion</w:t>
      </w:r>
      <w:r w:rsidR="00086A43">
        <w:rPr>
          <w:rFonts w:ascii="Times New Roman" w:hAnsi="Times New Roman" w:cs="Times New Roman"/>
          <w:sz w:val="24"/>
          <w:szCs w:val="24"/>
        </w:rPr>
        <w:t>, but</w:t>
      </w:r>
      <w:r w:rsidR="00497065">
        <w:rPr>
          <w:rFonts w:ascii="Times New Roman" w:hAnsi="Times New Roman" w:cs="Times New Roman"/>
          <w:sz w:val="24"/>
          <w:szCs w:val="24"/>
        </w:rPr>
        <w:t xml:space="preserve"> </w:t>
      </w:r>
      <w:r w:rsidR="000B783D">
        <w:rPr>
          <w:rFonts w:ascii="Times New Roman" w:hAnsi="Times New Roman" w:cs="Times New Roman"/>
          <w:sz w:val="24"/>
          <w:szCs w:val="24"/>
        </w:rPr>
        <w:t>we hypothesize that</w:t>
      </w:r>
      <w:r w:rsidR="00086A43">
        <w:rPr>
          <w:rFonts w:ascii="Times New Roman" w:hAnsi="Times New Roman" w:cs="Times New Roman"/>
          <w:sz w:val="24"/>
          <w:szCs w:val="24"/>
        </w:rPr>
        <w:t xml:space="preserve"> eutrophication and complex hydrodynamics </w:t>
      </w:r>
      <w:r w:rsidR="0058794B">
        <w:rPr>
          <w:rFonts w:ascii="Times New Roman" w:hAnsi="Times New Roman" w:cs="Times New Roman"/>
          <w:sz w:val="24"/>
          <w:szCs w:val="24"/>
        </w:rPr>
        <w:t xml:space="preserve">may </w:t>
      </w:r>
      <w:r w:rsidR="00052B21">
        <w:rPr>
          <w:rFonts w:ascii="Times New Roman" w:hAnsi="Times New Roman" w:cs="Times New Roman"/>
          <w:sz w:val="24"/>
          <w:szCs w:val="24"/>
        </w:rPr>
        <w:t xml:space="preserve">cause </w:t>
      </w:r>
      <w:r w:rsidR="00693382">
        <w:rPr>
          <w:rFonts w:ascii="Times New Roman" w:hAnsi="Times New Roman" w:cs="Times New Roman"/>
          <w:sz w:val="24"/>
          <w:szCs w:val="24"/>
        </w:rPr>
        <w:t>forecasting surprises for those who use or manage reservoir water resources</w:t>
      </w:r>
      <w:r w:rsidR="00052B21">
        <w:rPr>
          <w:rFonts w:ascii="Times New Roman" w:hAnsi="Times New Roman" w:cs="Times New Roman"/>
          <w:sz w:val="24"/>
          <w:szCs w:val="24"/>
        </w:rPr>
        <w:t>.</w:t>
      </w:r>
    </w:p>
    <w:p w14:paraId="3B65A09A" w14:textId="77777777" w:rsidR="00BB3470" w:rsidRPr="00947B68" w:rsidRDefault="00BB3470" w:rsidP="00947B68">
      <w:pPr>
        <w:spacing w:line="480" w:lineRule="auto"/>
        <w:rPr>
          <w:rFonts w:ascii="Times New Roman" w:hAnsi="Times New Roman" w:cs="Times New Roman"/>
          <w:sz w:val="24"/>
          <w:szCs w:val="24"/>
        </w:rPr>
      </w:pPr>
    </w:p>
    <w:p w14:paraId="0215F0DC" w14:textId="0825C61D" w:rsidR="00797A8B" w:rsidRPr="00947B68" w:rsidRDefault="00797A8B" w:rsidP="00947B68">
      <w:pPr>
        <w:spacing w:line="480" w:lineRule="auto"/>
        <w:rPr>
          <w:rFonts w:ascii="Times New Roman" w:hAnsi="Times New Roman" w:cs="Times New Roman"/>
          <w:sz w:val="24"/>
          <w:szCs w:val="24"/>
        </w:rPr>
      </w:pPr>
      <w:r w:rsidRPr="00947B68">
        <w:rPr>
          <w:rFonts w:ascii="Times New Roman" w:hAnsi="Times New Roman" w:cs="Times New Roman"/>
          <w:b/>
          <w:bCs/>
          <w:sz w:val="24"/>
          <w:szCs w:val="24"/>
        </w:rPr>
        <w:t>Key Words</w:t>
      </w:r>
      <w:r w:rsidRPr="00947B68">
        <w:rPr>
          <w:rFonts w:ascii="Times New Roman" w:hAnsi="Times New Roman" w:cs="Times New Roman"/>
          <w:sz w:val="24"/>
          <w:szCs w:val="24"/>
        </w:rPr>
        <w:t xml:space="preserve">: </w:t>
      </w:r>
      <w:r w:rsidR="00E73E4F">
        <w:rPr>
          <w:rFonts w:ascii="Times New Roman" w:hAnsi="Times New Roman" w:cs="Times New Roman"/>
          <w:sz w:val="24"/>
          <w:szCs w:val="24"/>
        </w:rPr>
        <w:t>recurrent neural network</w:t>
      </w:r>
      <w:r w:rsidR="00E13294">
        <w:rPr>
          <w:rFonts w:ascii="Times New Roman" w:hAnsi="Times New Roman" w:cs="Times New Roman"/>
          <w:sz w:val="24"/>
          <w:szCs w:val="24"/>
        </w:rPr>
        <w:t>, forecasting</w:t>
      </w:r>
      <w:r w:rsidR="00E7120C">
        <w:rPr>
          <w:rFonts w:ascii="Times New Roman" w:hAnsi="Times New Roman" w:cs="Times New Roman"/>
          <w:sz w:val="24"/>
          <w:szCs w:val="24"/>
        </w:rPr>
        <w:t xml:space="preserve">, </w:t>
      </w:r>
      <w:r w:rsidR="004B1B3B">
        <w:rPr>
          <w:rFonts w:ascii="Times New Roman" w:hAnsi="Times New Roman" w:cs="Times New Roman"/>
          <w:sz w:val="24"/>
          <w:szCs w:val="24"/>
        </w:rPr>
        <w:t xml:space="preserve">Shapley Additive </w:t>
      </w:r>
      <w:proofErr w:type="spellStart"/>
      <w:r w:rsidR="004B1B3B">
        <w:rPr>
          <w:rFonts w:ascii="Times New Roman" w:hAnsi="Times New Roman" w:cs="Times New Roman"/>
          <w:sz w:val="24"/>
          <w:szCs w:val="24"/>
        </w:rPr>
        <w:t>exPlanation</w:t>
      </w:r>
      <w:proofErr w:type="spellEnd"/>
      <w:r w:rsidR="004B1B3B">
        <w:rPr>
          <w:rFonts w:ascii="Times New Roman" w:hAnsi="Times New Roman" w:cs="Times New Roman"/>
          <w:sz w:val="24"/>
          <w:szCs w:val="24"/>
        </w:rPr>
        <w:t xml:space="preserve"> (SHAP</w:t>
      </w:r>
      <w:proofErr w:type="gramStart"/>
      <w:r w:rsidR="004B1B3B">
        <w:rPr>
          <w:rFonts w:ascii="Times New Roman" w:hAnsi="Times New Roman" w:cs="Times New Roman"/>
          <w:sz w:val="24"/>
          <w:szCs w:val="24"/>
        </w:rPr>
        <w:t xml:space="preserve">), </w:t>
      </w:r>
      <w:r w:rsidR="00E73E4F">
        <w:rPr>
          <w:rFonts w:ascii="Times New Roman" w:hAnsi="Times New Roman" w:cs="Times New Roman"/>
          <w:sz w:val="24"/>
          <w:szCs w:val="24"/>
        </w:rPr>
        <w:t xml:space="preserve"> variable</w:t>
      </w:r>
      <w:proofErr w:type="gramEnd"/>
      <w:r w:rsidR="00E73E4F">
        <w:rPr>
          <w:rFonts w:ascii="Times New Roman" w:hAnsi="Times New Roman" w:cs="Times New Roman"/>
          <w:sz w:val="24"/>
          <w:szCs w:val="24"/>
        </w:rPr>
        <w:t xml:space="preserve"> importance, LASSO </w:t>
      </w:r>
    </w:p>
    <w:p w14:paraId="09E6F5AC" w14:textId="77777777" w:rsidR="00837D4D" w:rsidRPr="00947B68" w:rsidRDefault="00837D4D" w:rsidP="00947B68">
      <w:pPr>
        <w:spacing w:line="480" w:lineRule="auto"/>
        <w:rPr>
          <w:rFonts w:ascii="Times New Roman" w:hAnsi="Times New Roman" w:cs="Times New Roman"/>
          <w:b/>
          <w:bCs/>
          <w:sz w:val="24"/>
          <w:szCs w:val="24"/>
        </w:rPr>
      </w:pPr>
    </w:p>
    <w:p w14:paraId="41B5CC3D" w14:textId="0DC64768"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Introduction</w:t>
      </w:r>
    </w:p>
    <w:p w14:paraId="1EBE91AD" w14:textId="3A7C7AB8" w:rsidR="00731D85" w:rsidRPr="00947B68" w:rsidRDefault="00730633"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Lake and reservoir mixing regimes are predicted to change due to local and global environmental change</w:t>
      </w:r>
      <w:r w:rsidR="008C612F">
        <w:rPr>
          <w:rFonts w:ascii="Times New Roman" w:eastAsia="Times New Roman" w:hAnsi="Times New Roman" w:cs="Times New Roman"/>
          <w:sz w:val="24"/>
          <w:szCs w:val="24"/>
        </w:rPr>
        <w:t xml:space="preserve"> </w:t>
      </w:r>
      <w:r w:rsidR="0033591A">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{"citationID":"uDXx36ak","properties":{"formattedCitation":"(Woolway and Merchant 2019, Kornij\\uc0\\u243{}w 2023)","plainCitation":"(Woolway and Merchant 2019, Kornijów 2023)","dontUpdate":true,"noteIndex":0},"citationItems":[{"id":12663,"uris":["http://zotero.org/users/2374244/items/NM6LNPDY"],"itemData":{"id":12663,"type":"article-journal","container-title":"Nature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33591A">
        <w:rPr>
          <w:rFonts w:ascii="Times New Roman" w:eastAsia="Times New Roman" w:hAnsi="Times New Roman" w:cs="Times New Roman"/>
          <w:sz w:val="24"/>
          <w:szCs w:val="24"/>
        </w:rPr>
        <w:fldChar w:fldCharType="separate"/>
      </w:r>
      <w:r w:rsidR="0033591A" w:rsidRPr="0033591A">
        <w:rPr>
          <w:rFonts w:ascii="Times New Roman" w:hAnsi="Times New Roman" w:cs="Times New Roman"/>
          <w:sz w:val="24"/>
          <w:szCs w:val="24"/>
        </w:rPr>
        <w:t>(Woolway and Merchant 2019)</w:t>
      </w:r>
      <w:r w:rsidR="0033591A">
        <w:rPr>
          <w:rFonts w:ascii="Times New Roman" w:eastAsia="Times New Roman" w:hAnsi="Times New Roman" w:cs="Times New Roman"/>
          <w:sz w:val="24"/>
          <w:szCs w:val="24"/>
        </w:rPr>
        <w:fldChar w:fldCharType="end"/>
      </w:r>
      <w:r w:rsidR="00E13294">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For example, some lakes will </w:t>
      </w:r>
      <w:r w:rsidR="00C2287B" w:rsidRPr="00947B68">
        <w:rPr>
          <w:rFonts w:ascii="Times New Roman" w:eastAsia="Times New Roman" w:hAnsi="Times New Roman" w:cs="Times New Roman"/>
          <w:sz w:val="24"/>
          <w:szCs w:val="24"/>
        </w:rPr>
        <w:t xml:space="preserve">transition </w:t>
      </w:r>
      <w:r w:rsidR="00EB4450" w:rsidRPr="00947B68">
        <w:rPr>
          <w:rFonts w:ascii="Times New Roman" w:eastAsia="Times New Roman" w:hAnsi="Times New Roman" w:cs="Times New Roman"/>
          <w:sz w:val="24"/>
          <w:szCs w:val="24"/>
        </w:rPr>
        <w:t xml:space="preserve">to a polymictic regime </w:t>
      </w:r>
      <w:r w:rsidRPr="00947B68">
        <w:rPr>
          <w:rFonts w:ascii="Times New Roman" w:eastAsia="Times New Roman" w:hAnsi="Times New Roman" w:cs="Times New Roman"/>
          <w:sz w:val="24"/>
          <w:szCs w:val="24"/>
        </w:rPr>
        <w:t xml:space="preserve">either by climate </w:t>
      </w:r>
      <w:r w:rsidR="00EA0E2D" w:rsidRPr="00947B68">
        <w:rPr>
          <w:rFonts w:ascii="Times New Roman" w:eastAsia="Times New Roman" w:hAnsi="Times New Roman" w:cs="Times New Roman"/>
          <w:sz w:val="24"/>
          <w:szCs w:val="24"/>
        </w:rPr>
        <w:t>change or by shallowing from sedimentation fill</w:t>
      </w:r>
      <w:r w:rsidRPr="00947B68">
        <w:rPr>
          <w:rFonts w:ascii="Times New Roman" w:eastAsia="Times New Roman" w:hAnsi="Times New Roman" w:cs="Times New Roman"/>
          <w:sz w:val="24"/>
          <w:szCs w:val="24"/>
        </w:rPr>
        <w:t>, and it is unknown how this will impact the ability to make informed management decisions</w:t>
      </w:r>
      <w:r w:rsidR="009D704C">
        <w:rPr>
          <w:rFonts w:ascii="Times New Roman" w:eastAsia="Times New Roman" w:hAnsi="Times New Roman" w:cs="Times New Roman"/>
          <w:sz w:val="24"/>
          <w:szCs w:val="24"/>
        </w:rPr>
        <w:t xml:space="preserve"> </w:t>
      </w:r>
      <w:r w:rsidR="009D704C">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{"citationID":"B4y46eot","properties":{"formattedCitation":"(Taranu et al. 2010, Woolway and Merchant 2019, Kornij\\uc0\\u243{}w 2023)","plainCitation":"(Taranu et al. 2010, Woolway and Merchant 2019, Kornijów 2023)","noteIndex":0},"citationItems":[{"id":12660,"uris":["http://zotero.org/users/2374244/items/LWZA3G7D"],"itemData":{"id":12660,"type":"article-journal","container-title":"Aquatic sciences","note":"publisher: Springer","page":"97–115","source":"Google Scholar","title":"Contrasting responses of dimictic and polymictic lakes to environmental change: a spatial and temporal study","title-short":"Contrasting responses of dimictic and polymictic lakes to environmental change","volume":"72","author":[{"family":"Taranu","given":"Zofia Ecaterina"},{"family":"Köster","given":"Dörte"},{"family":"Hall","given":"Roland I."},{"family":"Charette","given":"Theo"},{"family":"Forrest","given":"Francine"},{"family":"Cwynar","given":"Les C."},{"family":"Gregory-Eaves","given":"Irene"}],"issued":{"date-parts":[["2010"]]},"citation-key":"taranuContrastingResponsesDimictic2010"}},{"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9D704C">
        <w:rPr>
          <w:rFonts w:ascii="Times New Roman" w:eastAsia="Times New Roman" w:hAnsi="Times New Roman" w:cs="Times New Roman"/>
          <w:sz w:val="24"/>
          <w:szCs w:val="24"/>
        </w:rPr>
        <w:fldChar w:fldCharType="separate"/>
      </w:r>
      <w:r w:rsidR="009D704C" w:rsidRPr="009D704C">
        <w:rPr>
          <w:rFonts w:ascii="Times New Roman" w:hAnsi="Times New Roman" w:cs="Times New Roman"/>
          <w:sz w:val="24"/>
          <w:szCs w:val="24"/>
        </w:rPr>
        <w:t xml:space="preserve">(Taranu et al. </w:t>
      </w:r>
      <w:r w:rsidR="009D704C" w:rsidRPr="009D704C">
        <w:rPr>
          <w:rFonts w:ascii="Times New Roman" w:hAnsi="Times New Roman" w:cs="Times New Roman"/>
          <w:sz w:val="24"/>
          <w:szCs w:val="24"/>
        </w:rPr>
        <w:lastRenderedPageBreak/>
        <w:t>2010, Woolway and Merchant 2019, Kornijów 2023)</w:t>
      </w:r>
      <w:r w:rsidR="009D704C">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Studies of predictability across environmental scenarios can set expectations for predictability when underlying drivers (e.g., mixing regime) are nonstationary</w:t>
      </w:r>
      <w:r w:rsidR="008817AB">
        <w:rPr>
          <w:rFonts w:ascii="Times New Roman" w:eastAsia="Times New Roman" w:hAnsi="Times New Roman" w:cs="Times New Roman"/>
          <w:sz w:val="24"/>
          <w:szCs w:val="24"/>
        </w:rPr>
        <w:t xml:space="preserve"> </w:t>
      </w:r>
      <w:r w:rsidR="008817AB">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{"citationID":"2BXW1IHX","properties":{"formattedCitation":"(Thomas et al. 2018, Rissman and Wardropper 2021)","plainCitation":"(Thomas et al. 2018, Rissman and Wardropper 2021)","noteIndex":0},"citationItems":[{"id":13378,"uris":["http://zotero.org/users/2374244/items/QTRPT5QL"],"itemData":{"id":13378,"type":"article-journal","abstract":"Forecasting changes to ecological communities is one of the central challenges in ecology. However, nonlinear dependencies, biotic interactions and data limitations have limited our ability to assess how predictable communities are. Here, we used a machine learning approach and environmental monitoring data (biological, physical and chemical) to assess the predictability of phytoplankton cell density in one lake across an unprecedented range of time-scales. Communities were highly predictable over hours to months: model R2 decreased from 0.89 at 4 hours to 0.74 at 1 month, and in a long-term dataset lacking fine spatial resolution, from 0.46 at 1 month to 0.32 at 10 years. When cyanobacterial and eukaryotic algal cell densities were examined separately, model-inferred environmental growth dependencies matched laboratory studies, and suggested novel trade-offs governing their competition. High-frequency monitoring and machine learning can set prediction targets for process-based models and help elucidate the mechanisms underlying ecological dynamics.","container-title":"Ecology Letters","DOI":"10.1111/ele.12927","ISSN":"1461-0248","issue":"5","language":"en","note":"_eprint: https://onlinelibrary.wiley.com/doi/pdf/10.1111/ele.12927","page":"619-628","source":"Wiley Online Library","title":"The predictability of a lake phytoplankton community, over time-scales of hours to years","volume":"21","author":[{"family":"Thomas","given":"Mridul K."},{"family":"Fontana","given":"Simone"},{"family":"Reyes","given":"Marta"},{"family":"Kehoe","given":"Michael"},{"family":"Pomati","given":"Francesco"}],"issued":{"date-parts":[["2018"]]},"citation-key":"thomasPredictabilityLakePhytoplankton2018"}},{"id":13043,"uris":["http://zotero.org/users/2374244/items/JFKQIEXK"],"itemData":{"id":13043,"type":"article-journal","container-title":"Society &amp; Natural Resources","issue":"4","note":"publisher: Taylor &amp; Francis","page":"524–537","source":"Google Scholar","title":"Adapting conservation policy and administration to nonstationary conditions","volume":"34","author":[{"family":"Rissman","given":"Adena R."},{"family":"Wardropper","given":"Chloe B."}],"issued":{"date-parts":[["2021"]]},"citation-key":"rissmanAdaptingConservationPolicy2021"}}],"schema":"https://github.com/citation-style-language/schema/raw/master/csl-citation.json"} </w:instrText>
      </w:r>
      <w:r w:rsidR="008817AB">
        <w:rPr>
          <w:rFonts w:ascii="Times New Roman" w:eastAsia="Times New Roman" w:hAnsi="Times New Roman" w:cs="Times New Roman"/>
          <w:sz w:val="24"/>
          <w:szCs w:val="24"/>
        </w:rPr>
        <w:fldChar w:fldCharType="separate"/>
      </w:r>
      <w:r w:rsidR="008817AB" w:rsidRPr="008817AB">
        <w:rPr>
          <w:rFonts w:ascii="Times New Roman" w:hAnsi="Times New Roman" w:cs="Times New Roman"/>
          <w:sz w:val="24"/>
        </w:rPr>
        <w:t>(Thomas et al. 2018, Rissman and Wardropper 2021)</w:t>
      </w:r>
      <w:r w:rsidR="008817AB">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p>
    <w:p w14:paraId="68139836" w14:textId="5679A421" w:rsidR="007854CE" w:rsidRPr="00947B68" w:rsidRDefault="00731D8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Oxygen is a principal biogeochemical variable in aquatic ecosystems, so predicting lake and reservoir oxygen dynamics is imperative to managing aquatic ecosystem function and services. However, lake mixing patterns strongly influence the spatial and temporal distribution of oxygen and may be critical for forecasting oxygen and </w:t>
      </w:r>
      <w:del w:id="0" w:author="Thad Scott" w:date="2023-12-04T08:40:00Z">
        <w:r w:rsidRPr="00947B68" w:rsidDel="00A66539">
          <w:rPr>
            <w:rFonts w:ascii="Times New Roman" w:eastAsia="Times New Roman" w:hAnsi="Times New Roman" w:cs="Times New Roman"/>
            <w:sz w:val="24"/>
            <w:szCs w:val="24"/>
          </w:rPr>
          <w:delText xml:space="preserve">broader </w:delText>
        </w:r>
      </w:del>
      <w:ins w:id="1" w:author="Thad Scott" w:date="2023-12-04T08:40:00Z">
        <w:r w:rsidR="00A66539">
          <w:rPr>
            <w:rFonts w:ascii="Times New Roman" w:eastAsia="Times New Roman" w:hAnsi="Times New Roman" w:cs="Times New Roman"/>
            <w:sz w:val="24"/>
            <w:szCs w:val="24"/>
          </w:rPr>
          <w:t>related</w:t>
        </w:r>
        <w:r w:rsidR="00A66539" w:rsidRPr="00947B68">
          <w:rPr>
            <w:rFonts w:ascii="Times New Roman" w:eastAsia="Times New Roman" w:hAnsi="Times New Roman" w:cs="Times New Roman"/>
            <w:sz w:val="24"/>
            <w:szCs w:val="24"/>
          </w:rPr>
          <w:t xml:space="preserve"> </w:t>
        </w:r>
      </w:ins>
      <w:del w:id="2" w:author="Thad Scott" w:date="2023-12-04T08:40:00Z">
        <w:r w:rsidRPr="00947B68" w:rsidDel="00A66539">
          <w:rPr>
            <w:rFonts w:ascii="Times New Roman" w:eastAsia="Times New Roman" w:hAnsi="Times New Roman" w:cs="Times New Roman"/>
            <w:sz w:val="24"/>
            <w:szCs w:val="24"/>
          </w:rPr>
          <w:delText xml:space="preserve">biogeochemistry </w:delText>
        </w:r>
      </w:del>
      <w:ins w:id="3" w:author="Thad Scott" w:date="2023-12-04T08:40:00Z">
        <w:r w:rsidR="00A66539" w:rsidRPr="00947B68">
          <w:rPr>
            <w:rFonts w:ascii="Times New Roman" w:eastAsia="Times New Roman" w:hAnsi="Times New Roman" w:cs="Times New Roman"/>
            <w:sz w:val="24"/>
            <w:szCs w:val="24"/>
          </w:rPr>
          <w:t>biogeochemi</w:t>
        </w:r>
        <w:r w:rsidR="00A66539">
          <w:rPr>
            <w:rFonts w:ascii="Times New Roman" w:eastAsia="Times New Roman" w:hAnsi="Times New Roman" w:cs="Times New Roman"/>
            <w:sz w:val="24"/>
            <w:szCs w:val="24"/>
          </w:rPr>
          <w:t>cal</w:t>
        </w:r>
        <w:r w:rsidR="00A66539" w:rsidRPr="00947B68">
          <w:rPr>
            <w:rFonts w:ascii="Times New Roman" w:eastAsia="Times New Roman" w:hAnsi="Times New Roman" w:cs="Times New Roman"/>
            <w:sz w:val="24"/>
            <w:szCs w:val="24"/>
          </w:rPr>
          <w:t xml:space="preserve"> </w:t>
        </w:r>
      </w:ins>
      <w:r w:rsidRPr="00947B68">
        <w:rPr>
          <w:rFonts w:ascii="Times New Roman" w:eastAsia="Times New Roman" w:hAnsi="Times New Roman" w:cs="Times New Roman"/>
          <w:sz w:val="24"/>
          <w:szCs w:val="24"/>
        </w:rPr>
        <w:t>or water quality</w:t>
      </w:r>
      <w:ins w:id="4" w:author="Thad Scott" w:date="2023-12-04T08:40:00Z">
        <w:r w:rsidR="00A66539">
          <w:rPr>
            <w:rFonts w:ascii="Times New Roman" w:eastAsia="Times New Roman" w:hAnsi="Times New Roman" w:cs="Times New Roman"/>
            <w:sz w:val="24"/>
            <w:szCs w:val="24"/>
          </w:rPr>
          <w:t xml:space="preserve"> patterns</w:t>
        </w:r>
      </w:ins>
      <w:ins w:id="5" w:author="thad/dennis/anders/jeff" w:date="2023-12-05T13:30:00Z">
        <w:r w:rsidR="006B6DF3">
          <w:rPr>
            <w:rFonts w:ascii="Times New Roman" w:eastAsia="Times New Roman" w:hAnsi="Times New Roman" w:cs="Times New Roman"/>
            <w:sz w:val="24"/>
            <w:szCs w:val="24"/>
          </w:rPr>
          <w:t xml:space="preserve"> </w:t>
        </w:r>
      </w:ins>
      <w:r w:rsidR="006B6DF3">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{"citationID":"42K8mDyB","properties":{"formattedCitation":"(Jane et al. 2021)","plainCitation":"(Jane et al. 2021)","noteIndex":0},"citationItems":[{"id":13578,"uris":["http://zotero.org/users/2374244/items/7FXQ34ID"],"itemData":{"id":13578,"type":"article-journal","container-title":"Nature","issue":"7861","note":"publisher: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Iestyn"}],"issued":{"date-parts":[["2021"]]},"citation-key":"janeWidespreadDeoxygenationTemperate2021"}}],"schema":"https://github.com/citation-style-language/schema/raw/master/csl-citation.json"} </w:instrText>
      </w:r>
      <w:r w:rsidR="006B6DF3">
        <w:rPr>
          <w:rFonts w:ascii="Times New Roman" w:eastAsia="Times New Roman" w:hAnsi="Times New Roman" w:cs="Times New Roman"/>
          <w:sz w:val="24"/>
          <w:szCs w:val="24"/>
        </w:rPr>
        <w:fldChar w:fldCharType="separate"/>
      </w:r>
      <w:r w:rsidR="006B6DF3" w:rsidRPr="006B6DF3">
        <w:rPr>
          <w:rFonts w:ascii="Times New Roman" w:hAnsi="Times New Roman" w:cs="Times New Roman"/>
          <w:sz w:val="24"/>
        </w:rPr>
        <w:t>(Jane et al. 2021)</w:t>
      </w:r>
      <w:r w:rsidR="006B6DF3">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r w:rsidR="0093050C" w:rsidRPr="00947B68">
        <w:rPr>
          <w:rFonts w:ascii="Times New Roman" w:eastAsia="Times New Roman" w:hAnsi="Times New Roman" w:cs="Times New Roman"/>
          <w:sz w:val="24"/>
          <w:szCs w:val="24"/>
        </w:rPr>
        <w:t>In particular, the isolation of the hypolimnion from oxygenating processes</w:t>
      </w:r>
      <w:r w:rsidR="00B91139" w:rsidRPr="00947B68">
        <w:rPr>
          <w:rFonts w:ascii="Times New Roman" w:eastAsia="Times New Roman" w:hAnsi="Times New Roman" w:cs="Times New Roman"/>
          <w:sz w:val="24"/>
          <w:szCs w:val="24"/>
        </w:rPr>
        <w:t xml:space="preserve"> at the surface</w:t>
      </w:r>
      <w:r w:rsidR="0093050C" w:rsidRPr="00947B68">
        <w:rPr>
          <w:rFonts w:ascii="Times New Roman" w:eastAsia="Times New Roman" w:hAnsi="Times New Roman" w:cs="Times New Roman"/>
          <w:sz w:val="24"/>
          <w:szCs w:val="24"/>
        </w:rPr>
        <w:t xml:space="preserve"> </w:t>
      </w:r>
      <w:r w:rsidR="00B77C6D" w:rsidRPr="00947B68">
        <w:rPr>
          <w:rFonts w:ascii="Times New Roman" w:eastAsia="Times New Roman" w:hAnsi="Times New Roman" w:cs="Times New Roman"/>
          <w:sz w:val="24"/>
          <w:szCs w:val="24"/>
        </w:rPr>
        <w:t>(</w:t>
      </w:r>
      <w:r w:rsidR="0093050C" w:rsidRPr="00947B68">
        <w:rPr>
          <w:rFonts w:ascii="Times New Roman" w:eastAsia="Times New Roman" w:hAnsi="Times New Roman" w:cs="Times New Roman"/>
          <w:sz w:val="24"/>
          <w:szCs w:val="24"/>
        </w:rPr>
        <w:t>atmospheric mixing and photosynthesis</w:t>
      </w:r>
      <w:r w:rsidR="00B77C6D" w:rsidRPr="00947B68">
        <w:rPr>
          <w:rFonts w:ascii="Times New Roman" w:eastAsia="Times New Roman" w:hAnsi="Times New Roman" w:cs="Times New Roman"/>
          <w:sz w:val="24"/>
          <w:szCs w:val="24"/>
        </w:rPr>
        <w:t>)</w:t>
      </w:r>
      <w:r w:rsidR="00F70F3C" w:rsidRPr="00947B68">
        <w:rPr>
          <w:rFonts w:ascii="Times New Roman" w:eastAsia="Times New Roman" w:hAnsi="Times New Roman" w:cs="Times New Roman"/>
          <w:sz w:val="24"/>
          <w:szCs w:val="24"/>
        </w:rPr>
        <w:t xml:space="preserve"> can rapidly induce anoxia and associated processes such as metal desorption and nutrient</w:t>
      </w:r>
      <w:r w:rsidR="00B77C6D" w:rsidRPr="00947B68">
        <w:rPr>
          <w:rFonts w:ascii="Times New Roman" w:eastAsia="Times New Roman" w:hAnsi="Times New Roman" w:cs="Times New Roman"/>
          <w:sz w:val="24"/>
          <w:szCs w:val="24"/>
        </w:rPr>
        <w:t xml:space="preserve"> release</w:t>
      </w:r>
      <w:r w:rsidR="00127B04" w:rsidRPr="00947B68">
        <w:rPr>
          <w:rFonts w:ascii="Times New Roman" w:eastAsia="Times New Roman" w:hAnsi="Times New Roman" w:cs="Times New Roman"/>
          <w:sz w:val="24"/>
          <w:szCs w:val="24"/>
        </w:rPr>
        <w:t>, as well as driv</w:t>
      </w:r>
      <w:r w:rsidR="003E3379" w:rsidRPr="00947B68">
        <w:rPr>
          <w:rFonts w:ascii="Times New Roman" w:eastAsia="Times New Roman" w:hAnsi="Times New Roman" w:cs="Times New Roman"/>
          <w:sz w:val="24"/>
          <w:szCs w:val="24"/>
        </w:rPr>
        <w:t>e</w:t>
      </w:r>
      <w:r w:rsidR="00127B04" w:rsidRPr="00947B68">
        <w:rPr>
          <w:rFonts w:ascii="Times New Roman" w:eastAsia="Times New Roman" w:hAnsi="Times New Roman" w:cs="Times New Roman"/>
          <w:sz w:val="24"/>
          <w:szCs w:val="24"/>
        </w:rPr>
        <w:t xml:space="preserve"> spatial distributions of oxygen-sensitive </w:t>
      </w:r>
      <w:r w:rsidR="0070151E" w:rsidRPr="00947B68">
        <w:rPr>
          <w:rFonts w:ascii="Times New Roman" w:eastAsia="Times New Roman" w:hAnsi="Times New Roman" w:cs="Times New Roman"/>
          <w:sz w:val="24"/>
          <w:szCs w:val="24"/>
        </w:rPr>
        <w:t>life</w:t>
      </w:r>
      <w:r w:rsidR="007345AC" w:rsidRPr="00947B68">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{"citationID":"V8m20eSV","properties":{"formattedCitation":"(M\\uc0\\u252{}ller et al. 2012, Lofton et al. 2022, Carey 2023)","plainCitation":"(Müller et al. 2012, Lofton et al. 2022, Carey 2023)","noteIndex":0},"citationItems":[{"id":12656,"uris":["http://zotero.org/users/2374244/items/GA83S8TF"],"itemData":{"id":12656,"type":"article-journal","container-title":"Environmental science &amp; technology","issue":"18","note":"publisher: ACS Publications","page":"9964–9971","source":"Google Scholar","title":"Hypolimnetic oxygen depletion in eutrophic lakes","volume":"46","author":[{"family":"Müller","given":"Beat"},{"family":"Bryant","given":"Lee D."},{"family":"Matzinger","given":"Andreas"},{"family":"Wüest","given":"Alfred"}],"issued":{"date-parts":[["2012"]]},"citation-key":"mullerHypolimneticOxygenDepletion2012"}},{"id":13045,"uris":["http://zotero.org/users/2374244/items/H87WGN7J"],"itemData":{"id":13045,"type":"article-journal","container-title":"Authorea Preprints","note":"publisher: Authorea","source":"Google Scholar","title":"Experimental thermocline deepening alters vertical distribution and community structure of phytoplankton in a four-year whole-reservoir manipulation","author":[{"family":"Lofton","given":"Mary"},{"family":"Howard","given":"Dexter W."},{"family":"Mcclure","given":"Ryan P."},{"family":"Wander","given":"Heather L."},{"family":"Woelmer","given":"Whitney M."},{"family":"Hounshell","given":"Alexandria G."},{"family":"Lewis","given":"Abigail SL"},{"family":"Carey","given":"Cayelan C."}],"issued":{"date-parts":[["2022"]]},"citation-key":"loftonExperimentalThermoclineDeepening2022"}},{"id":13539,"uris":["http://zotero.org/users/2374244/items/XESZIWU2"],"itemData":{"id":13539,"type":"article-journal","container-title":"Inland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FA5C1E">
        <w:rPr>
          <w:rFonts w:ascii="Times New Roman" w:eastAsia="Times New Roman" w:hAnsi="Times New Roman" w:cs="Times New Roman"/>
          <w:sz w:val="24"/>
          <w:szCs w:val="24"/>
        </w:rPr>
        <w:fldChar w:fldCharType="separate"/>
      </w:r>
      <w:r w:rsidR="00FA5C1E" w:rsidRPr="00FA5C1E">
        <w:rPr>
          <w:rFonts w:ascii="Times New Roman" w:hAnsi="Times New Roman" w:cs="Times New Roman"/>
          <w:sz w:val="24"/>
          <w:szCs w:val="24"/>
        </w:rPr>
        <w:t>(Müller et al. 2012, Lofton et al. 2022, Carey 2023)</w:t>
      </w:r>
      <w:r w:rsidR="00FA5C1E">
        <w:rPr>
          <w:rFonts w:ascii="Times New Roman" w:eastAsia="Times New Roman" w:hAnsi="Times New Roman" w:cs="Times New Roman"/>
          <w:sz w:val="24"/>
          <w:szCs w:val="24"/>
        </w:rPr>
        <w:fldChar w:fldCharType="end"/>
      </w:r>
      <w:r w:rsidR="00361CA2">
        <w:rPr>
          <w:rFonts w:ascii="Times New Roman" w:eastAsia="Times New Roman" w:hAnsi="Times New Roman" w:cs="Times New Roman"/>
          <w:sz w:val="24"/>
          <w:szCs w:val="24"/>
        </w:rPr>
        <w:t>.</w:t>
      </w:r>
    </w:p>
    <w:p w14:paraId="52CBE7F7" w14:textId="174A4683" w:rsidR="00CA4E62" w:rsidRPr="00947B68" w:rsidRDefault="00F33D6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 temporality of mixing events</w:t>
      </w:r>
      <w:r w:rsidR="009B192C" w:rsidRPr="00947B68">
        <w:rPr>
          <w:rFonts w:ascii="Times New Roman" w:eastAsia="Times New Roman" w:hAnsi="Times New Roman" w:cs="Times New Roman"/>
          <w:sz w:val="24"/>
          <w:szCs w:val="24"/>
        </w:rPr>
        <w:t xml:space="preserve"> </w:t>
      </w:r>
      <w:r w:rsidR="00401B8D" w:rsidRPr="00947B68">
        <w:rPr>
          <w:rFonts w:ascii="Times New Roman" w:eastAsia="Times New Roman" w:hAnsi="Times New Roman" w:cs="Times New Roman"/>
          <w:sz w:val="24"/>
          <w:szCs w:val="24"/>
        </w:rPr>
        <w:t xml:space="preserve">may </w:t>
      </w:r>
      <w:r w:rsidR="009F68E4">
        <w:rPr>
          <w:rFonts w:ascii="Times New Roman" w:eastAsia="Times New Roman" w:hAnsi="Times New Roman" w:cs="Times New Roman"/>
          <w:sz w:val="24"/>
          <w:szCs w:val="24"/>
        </w:rPr>
        <w:t>also</w:t>
      </w:r>
      <w:r w:rsidR="00401B8D" w:rsidRPr="00947B68">
        <w:rPr>
          <w:rFonts w:ascii="Times New Roman" w:eastAsia="Times New Roman" w:hAnsi="Times New Roman" w:cs="Times New Roman"/>
          <w:sz w:val="24"/>
          <w:szCs w:val="24"/>
        </w:rPr>
        <w:t xml:space="preserve"> influence the predictability of </w:t>
      </w:r>
      <w:r w:rsidR="00FA0AE1" w:rsidRPr="00947B68">
        <w:rPr>
          <w:rFonts w:ascii="Times New Roman" w:eastAsia="Times New Roman" w:hAnsi="Times New Roman" w:cs="Times New Roman"/>
          <w:sz w:val="24"/>
          <w:szCs w:val="24"/>
        </w:rPr>
        <w:t xml:space="preserve">oxygen, particularly on </w:t>
      </w:r>
      <w:r w:rsidR="00101B3D">
        <w:rPr>
          <w:rFonts w:ascii="Times New Roman" w:eastAsia="Times New Roman" w:hAnsi="Times New Roman" w:cs="Times New Roman"/>
          <w:sz w:val="24"/>
          <w:szCs w:val="24"/>
        </w:rPr>
        <w:t>hourly to daily</w:t>
      </w:r>
      <w:r w:rsidR="00FA0AE1" w:rsidRPr="00947B68">
        <w:rPr>
          <w:rFonts w:ascii="Times New Roman" w:eastAsia="Times New Roman" w:hAnsi="Times New Roman" w:cs="Times New Roman"/>
          <w:sz w:val="24"/>
          <w:szCs w:val="24"/>
        </w:rPr>
        <w:t xml:space="preserve"> timescales that are critical for adaptively managing </w:t>
      </w:r>
      <w:r w:rsidR="006D13AD" w:rsidRPr="00947B68">
        <w:rPr>
          <w:rFonts w:ascii="Times New Roman" w:eastAsia="Times New Roman" w:hAnsi="Times New Roman" w:cs="Times New Roman"/>
          <w:sz w:val="24"/>
          <w:szCs w:val="24"/>
        </w:rPr>
        <w:t xml:space="preserve">activities such as </w:t>
      </w:r>
      <w:r w:rsidR="009955D6" w:rsidRPr="00947B68">
        <w:rPr>
          <w:rFonts w:ascii="Times New Roman" w:eastAsia="Times New Roman" w:hAnsi="Times New Roman" w:cs="Times New Roman"/>
          <w:sz w:val="24"/>
          <w:szCs w:val="24"/>
        </w:rPr>
        <w:t>raw drinking water intake</w:t>
      </w:r>
      <w:r w:rsidR="006D13AD" w:rsidRPr="00947B68">
        <w:rPr>
          <w:rFonts w:ascii="Times New Roman" w:eastAsia="Times New Roman" w:hAnsi="Times New Roman" w:cs="Times New Roman"/>
          <w:sz w:val="24"/>
          <w:szCs w:val="24"/>
        </w:rPr>
        <w:t>.</w:t>
      </w:r>
      <w:r w:rsidR="007854CE" w:rsidRPr="00947B68">
        <w:rPr>
          <w:rFonts w:ascii="Times New Roman" w:eastAsia="Times New Roman" w:hAnsi="Times New Roman" w:cs="Times New Roman"/>
          <w:sz w:val="24"/>
          <w:szCs w:val="24"/>
        </w:rPr>
        <w:t xml:space="preserve"> </w:t>
      </w:r>
      <w:r w:rsidR="008A6E7F" w:rsidRPr="00947B68">
        <w:rPr>
          <w:rFonts w:ascii="Times New Roman" w:eastAsia="Times New Roman" w:hAnsi="Times New Roman" w:cs="Times New Roman"/>
          <w:sz w:val="24"/>
          <w:szCs w:val="24"/>
        </w:rPr>
        <w:t xml:space="preserve">In </w:t>
      </w:r>
      <w:r w:rsidR="00FC0A24">
        <w:rPr>
          <w:rFonts w:ascii="Times New Roman" w:eastAsia="Times New Roman" w:hAnsi="Times New Roman" w:cs="Times New Roman"/>
          <w:sz w:val="24"/>
          <w:szCs w:val="24"/>
        </w:rPr>
        <w:t>lakes and reservoirs</w:t>
      </w:r>
      <w:r w:rsidR="008A6E7F" w:rsidRPr="00947B68">
        <w:rPr>
          <w:rFonts w:ascii="Times New Roman" w:eastAsia="Times New Roman" w:hAnsi="Times New Roman" w:cs="Times New Roman"/>
          <w:sz w:val="24"/>
          <w:szCs w:val="24"/>
        </w:rPr>
        <w:t xml:space="preserve"> with stable </w:t>
      </w:r>
      <w:r w:rsidR="0015205C" w:rsidRPr="00947B68">
        <w:rPr>
          <w:rFonts w:ascii="Times New Roman" w:eastAsia="Times New Roman" w:hAnsi="Times New Roman" w:cs="Times New Roman"/>
          <w:sz w:val="24"/>
          <w:szCs w:val="24"/>
        </w:rPr>
        <w:t xml:space="preserve">(seasonal) </w:t>
      </w:r>
      <w:r w:rsidR="008A6E7F" w:rsidRPr="00947B68">
        <w:rPr>
          <w:rFonts w:ascii="Times New Roman" w:eastAsia="Times New Roman" w:hAnsi="Times New Roman" w:cs="Times New Roman"/>
          <w:sz w:val="24"/>
          <w:szCs w:val="24"/>
        </w:rPr>
        <w:t>stratification</w:t>
      </w:r>
      <w:r w:rsidR="002D72F3" w:rsidRPr="00947B68">
        <w:rPr>
          <w:rFonts w:ascii="Times New Roman" w:eastAsia="Times New Roman" w:hAnsi="Times New Roman" w:cs="Times New Roman"/>
          <w:sz w:val="24"/>
          <w:szCs w:val="24"/>
        </w:rPr>
        <w:t>,</w:t>
      </w:r>
      <w:r w:rsidR="001E0A86" w:rsidRPr="00947B68">
        <w:rPr>
          <w:rFonts w:ascii="Times New Roman" w:eastAsia="Times New Roman" w:hAnsi="Times New Roman" w:cs="Times New Roman"/>
          <w:sz w:val="24"/>
          <w:szCs w:val="24"/>
        </w:rPr>
        <w:t xml:space="preserve"> </w:t>
      </w:r>
      <w:r w:rsidR="003E65F3" w:rsidRPr="00947B68">
        <w:rPr>
          <w:rFonts w:ascii="Times New Roman" w:eastAsia="Times New Roman" w:hAnsi="Times New Roman" w:cs="Times New Roman"/>
          <w:sz w:val="24"/>
          <w:szCs w:val="24"/>
        </w:rPr>
        <w:t xml:space="preserve">the </w:t>
      </w:r>
      <w:r w:rsidR="00512B0C" w:rsidRPr="00947B68">
        <w:rPr>
          <w:rFonts w:ascii="Times New Roman" w:eastAsia="Times New Roman" w:hAnsi="Times New Roman" w:cs="Times New Roman"/>
          <w:sz w:val="24"/>
          <w:szCs w:val="24"/>
        </w:rPr>
        <w:t>persistence</w:t>
      </w:r>
      <w:r w:rsidR="003E65F3" w:rsidRPr="00947B68">
        <w:rPr>
          <w:rFonts w:ascii="Times New Roman" w:eastAsia="Times New Roman" w:hAnsi="Times New Roman" w:cs="Times New Roman"/>
          <w:sz w:val="24"/>
          <w:szCs w:val="24"/>
        </w:rPr>
        <w:t xml:space="preserve"> of </w:t>
      </w:r>
      <w:commentRangeStart w:id="6"/>
      <w:r w:rsidR="00734FDE" w:rsidRPr="00947B68">
        <w:rPr>
          <w:rFonts w:ascii="Times New Roman" w:eastAsia="Times New Roman" w:hAnsi="Times New Roman" w:cs="Times New Roman"/>
          <w:sz w:val="24"/>
          <w:szCs w:val="24"/>
        </w:rPr>
        <w:t>distinct</w:t>
      </w:r>
      <w:r w:rsidR="003E65F3" w:rsidRPr="00947B68">
        <w:rPr>
          <w:rFonts w:ascii="Times New Roman" w:eastAsia="Times New Roman" w:hAnsi="Times New Roman" w:cs="Times New Roman"/>
          <w:sz w:val="24"/>
          <w:szCs w:val="24"/>
        </w:rPr>
        <w:t xml:space="preserve"> </w:t>
      </w:r>
      <w:commentRangeEnd w:id="6"/>
      <w:r w:rsidR="005D3B98">
        <w:rPr>
          <w:rStyle w:val="CommentReference"/>
        </w:rPr>
        <w:commentReference w:id="6"/>
      </w:r>
      <w:r w:rsidR="009A3FD9" w:rsidRPr="00947B68">
        <w:rPr>
          <w:rFonts w:ascii="Times New Roman" w:eastAsia="Times New Roman" w:hAnsi="Times New Roman" w:cs="Times New Roman"/>
          <w:sz w:val="24"/>
          <w:szCs w:val="24"/>
        </w:rPr>
        <w:t xml:space="preserve">hypo- and </w:t>
      </w:r>
      <w:proofErr w:type="spellStart"/>
      <w:r w:rsidR="009A3FD9" w:rsidRPr="00947B68">
        <w:rPr>
          <w:rFonts w:ascii="Times New Roman" w:eastAsia="Times New Roman" w:hAnsi="Times New Roman" w:cs="Times New Roman"/>
          <w:sz w:val="24"/>
          <w:szCs w:val="24"/>
        </w:rPr>
        <w:t>epilimn</w:t>
      </w:r>
      <w:r w:rsidR="00734FDE" w:rsidRPr="00947B68">
        <w:rPr>
          <w:rFonts w:ascii="Times New Roman" w:eastAsia="Times New Roman" w:hAnsi="Times New Roman" w:cs="Times New Roman"/>
          <w:sz w:val="24"/>
          <w:szCs w:val="24"/>
        </w:rPr>
        <w:t>etic</w:t>
      </w:r>
      <w:proofErr w:type="spellEnd"/>
      <w:r w:rsidR="00734FDE" w:rsidRPr="00947B68">
        <w:rPr>
          <w:rFonts w:ascii="Times New Roman" w:eastAsia="Times New Roman" w:hAnsi="Times New Roman" w:cs="Times New Roman"/>
          <w:sz w:val="24"/>
          <w:szCs w:val="24"/>
        </w:rPr>
        <w:t xml:space="preserve"> layers may </w:t>
      </w:r>
      <w:r w:rsidR="002F26FC" w:rsidRPr="00947B68">
        <w:rPr>
          <w:rFonts w:ascii="Times New Roman" w:eastAsia="Times New Roman" w:hAnsi="Times New Roman" w:cs="Times New Roman"/>
          <w:sz w:val="24"/>
          <w:szCs w:val="24"/>
        </w:rPr>
        <w:t>facilitate</w:t>
      </w:r>
      <w:r w:rsidR="00734FDE" w:rsidRPr="00947B68">
        <w:rPr>
          <w:rFonts w:ascii="Times New Roman" w:eastAsia="Times New Roman" w:hAnsi="Times New Roman" w:cs="Times New Roman"/>
          <w:sz w:val="24"/>
          <w:szCs w:val="24"/>
        </w:rPr>
        <w:t xml:space="preserve"> predictability of oxygen </w:t>
      </w:r>
      <w:r w:rsidR="00F96047" w:rsidRPr="00947B68">
        <w:rPr>
          <w:rFonts w:ascii="Times New Roman" w:eastAsia="Times New Roman" w:hAnsi="Times New Roman" w:cs="Times New Roman"/>
          <w:sz w:val="24"/>
          <w:szCs w:val="24"/>
        </w:rPr>
        <w:t>vertically and through time</w:t>
      </w:r>
      <w:r w:rsidR="00867631" w:rsidRPr="00947B68">
        <w:rPr>
          <w:rFonts w:ascii="Times New Roman" w:eastAsia="Times New Roman" w:hAnsi="Times New Roman" w:cs="Times New Roman"/>
          <w:sz w:val="24"/>
          <w:szCs w:val="24"/>
        </w:rPr>
        <w:t>.</w:t>
      </w:r>
      <w:r w:rsidR="002542E6" w:rsidRPr="00947B68">
        <w:rPr>
          <w:rFonts w:ascii="Times New Roman" w:eastAsia="Times New Roman" w:hAnsi="Times New Roman" w:cs="Times New Roman"/>
          <w:sz w:val="24"/>
          <w:szCs w:val="24"/>
        </w:rPr>
        <w:t xml:space="preserve"> </w:t>
      </w:r>
      <w:proofErr w:type="spellStart"/>
      <w:r w:rsidR="002542E6" w:rsidRPr="00947B68">
        <w:rPr>
          <w:rFonts w:ascii="Times New Roman" w:eastAsia="Times New Roman" w:hAnsi="Times New Roman" w:cs="Times New Roman"/>
          <w:sz w:val="24"/>
          <w:szCs w:val="24"/>
        </w:rPr>
        <w:t>Epilimnetic</w:t>
      </w:r>
      <w:proofErr w:type="spellEnd"/>
      <w:r w:rsidR="002542E6" w:rsidRPr="00947B68">
        <w:rPr>
          <w:rFonts w:ascii="Times New Roman" w:eastAsia="Times New Roman" w:hAnsi="Times New Roman" w:cs="Times New Roman"/>
          <w:sz w:val="24"/>
          <w:szCs w:val="24"/>
        </w:rPr>
        <w:t xml:space="preserve"> oxygen can be expected to largely follow diel rhythms of photosynthesis and hypolimnetic oxygen </w:t>
      </w:r>
      <w:commentRangeStart w:id="7"/>
      <w:r w:rsidR="00604CC7" w:rsidRPr="00947B68">
        <w:rPr>
          <w:rFonts w:ascii="Times New Roman" w:eastAsia="Times New Roman" w:hAnsi="Times New Roman" w:cs="Times New Roman"/>
          <w:sz w:val="24"/>
          <w:szCs w:val="24"/>
        </w:rPr>
        <w:t xml:space="preserve">generally trends toward or becomes </w:t>
      </w:r>
      <w:ins w:id="8" w:author="Nicole Wagner" w:date="2023-12-05T13:30:00Z">
        <w:r w:rsidR="00604CC7" w:rsidRPr="00947B68">
          <w:rPr>
            <w:rFonts w:ascii="Times New Roman" w:eastAsia="Times New Roman" w:hAnsi="Times New Roman" w:cs="Times New Roman"/>
            <w:sz w:val="24"/>
            <w:szCs w:val="24"/>
          </w:rPr>
          <w:t>anox</w:t>
        </w:r>
        <w:commentRangeEnd w:id="7"/>
        <w:r w:rsidR="00491828">
          <w:rPr>
            <w:rStyle w:val="CommentReference"/>
          </w:rPr>
          <w:commentReference w:id="7"/>
        </w:r>
        <w:r w:rsidR="00604CC7" w:rsidRPr="00947B68">
          <w:rPr>
            <w:rFonts w:ascii="Times New Roman" w:eastAsia="Times New Roman" w:hAnsi="Times New Roman" w:cs="Times New Roman"/>
            <w:sz w:val="24"/>
            <w:szCs w:val="24"/>
          </w:rPr>
          <w:t>ic</w:t>
        </w:r>
      </w:ins>
      <w:del w:id="9" w:author="Nicole Wagner" w:date="2023-12-05T13:30:00Z">
        <w:r w:rsidR="00604CC7" w:rsidRPr="00947B68">
          <w:rPr>
            <w:rFonts w:ascii="Times New Roman" w:eastAsia="Times New Roman" w:hAnsi="Times New Roman" w:cs="Times New Roman"/>
            <w:sz w:val="24"/>
            <w:szCs w:val="24"/>
          </w:rPr>
          <w:delText>anoxic</w:delText>
        </w:r>
      </w:del>
      <w:r w:rsidR="00604CC7" w:rsidRPr="00947B68">
        <w:rPr>
          <w:rFonts w:ascii="Times New Roman" w:eastAsia="Times New Roman" w:hAnsi="Times New Roman" w:cs="Times New Roman"/>
          <w:sz w:val="24"/>
          <w:szCs w:val="24"/>
        </w:rPr>
        <w:t>.</w:t>
      </w:r>
      <w:r w:rsidR="002D72F3" w:rsidRPr="00947B68">
        <w:rPr>
          <w:rFonts w:ascii="Times New Roman" w:eastAsia="Times New Roman" w:hAnsi="Times New Roman" w:cs="Times New Roman"/>
          <w:sz w:val="24"/>
          <w:szCs w:val="24"/>
        </w:rPr>
        <w:t xml:space="preserve"> </w:t>
      </w:r>
      <w:r w:rsidR="00301A36" w:rsidRPr="00947B68">
        <w:rPr>
          <w:rFonts w:ascii="Times New Roman" w:eastAsia="Times New Roman" w:hAnsi="Times New Roman" w:cs="Times New Roman"/>
          <w:sz w:val="24"/>
          <w:szCs w:val="24"/>
        </w:rPr>
        <w:t>In polymictic systems</w:t>
      </w:r>
      <w:r w:rsidR="00FD0897"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A859D1">
        <w:rPr>
          <w:rFonts w:ascii="Times New Roman" w:eastAsia="Times New Roman" w:hAnsi="Times New Roman" w:cs="Times New Roman"/>
          <w:sz w:val="24"/>
          <w:szCs w:val="24"/>
        </w:rPr>
        <w:t>however,</w:t>
      </w:r>
      <w:r w:rsidR="006A583A" w:rsidRPr="00947B68">
        <w:rPr>
          <w:rFonts w:ascii="Times New Roman" w:eastAsia="Times New Roman" w:hAnsi="Times New Roman" w:cs="Times New Roman"/>
          <w:sz w:val="24"/>
          <w:szCs w:val="24"/>
        </w:rPr>
        <w:t xml:space="preserve"> these layers</w:t>
      </w:r>
      <w:r w:rsidR="003E65F3" w:rsidRPr="00947B68">
        <w:rPr>
          <w:rFonts w:ascii="Times New Roman" w:eastAsia="Times New Roman" w:hAnsi="Times New Roman" w:cs="Times New Roman"/>
          <w:sz w:val="24"/>
          <w:szCs w:val="24"/>
        </w:rPr>
        <w:t xml:space="preserve"> are frequently eroded and</w:t>
      </w:r>
      <w:r w:rsidR="00FD0897" w:rsidRPr="00947B68">
        <w:rPr>
          <w:rFonts w:ascii="Times New Roman" w:eastAsia="Times New Roman" w:hAnsi="Times New Roman" w:cs="Times New Roman"/>
          <w:sz w:val="24"/>
          <w:szCs w:val="24"/>
        </w:rPr>
        <w:t xml:space="preserve"> </w:t>
      </w:r>
      <w:r w:rsidR="006A583A" w:rsidRPr="00947B68">
        <w:rPr>
          <w:rFonts w:ascii="Times New Roman" w:eastAsia="Times New Roman" w:hAnsi="Times New Roman" w:cs="Times New Roman"/>
          <w:sz w:val="24"/>
          <w:szCs w:val="24"/>
        </w:rPr>
        <w:t>‘reset’ under new conditions upon mixing.</w:t>
      </w:r>
      <w:r w:rsidR="003277DC" w:rsidRPr="00947B68">
        <w:rPr>
          <w:rFonts w:ascii="Times New Roman" w:eastAsia="Times New Roman" w:hAnsi="Times New Roman" w:cs="Times New Roman"/>
          <w:sz w:val="24"/>
          <w:szCs w:val="24"/>
        </w:rPr>
        <w:t xml:space="preserve"> That is, when convective mixing occurs</w:t>
      </w:r>
      <w:r w:rsidR="00E0202E">
        <w:rPr>
          <w:rFonts w:ascii="Times New Roman" w:eastAsia="Times New Roman" w:hAnsi="Times New Roman" w:cs="Times New Roman"/>
          <w:sz w:val="24"/>
          <w:szCs w:val="24"/>
        </w:rPr>
        <w:t>,</w:t>
      </w:r>
      <w:r w:rsidR="003277DC" w:rsidRPr="00947B68">
        <w:rPr>
          <w:rFonts w:ascii="Times New Roman" w:eastAsia="Times New Roman" w:hAnsi="Times New Roman" w:cs="Times New Roman"/>
          <w:sz w:val="24"/>
          <w:szCs w:val="24"/>
        </w:rPr>
        <w:t xml:space="preserve"> chemically distinct </w:t>
      </w:r>
      <w:r w:rsidR="00E0202E">
        <w:rPr>
          <w:rFonts w:ascii="Times New Roman" w:eastAsia="Times New Roman" w:hAnsi="Times New Roman" w:cs="Times New Roman"/>
          <w:sz w:val="24"/>
          <w:szCs w:val="24"/>
        </w:rPr>
        <w:t xml:space="preserve">epi- and </w:t>
      </w:r>
      <w:proofErr w:type="spellStart"/>
      <w:r w:rsidR="00E0202E">
        <w:rPr>
          <w:rFonts w:ascii="Times New Roman" w:eastAsia="Times New Roman" w:hAnsi="Times New Roman" w:cs="Times New Roman"/>
          <w:sz w:val="24"/>
          <w:szCs w:val="24"/>
        </w:rPr>
        <w:t>hypolimnia</w:t>
      </w:r>
      <w:proofErr w:type="spellEnd"/>
      <w:r w:rsidR="003277DC" w:rsidRPr="00947B68">
        <w:rPr>
          <w:rFonts w:ascii="Times New Roman" w:eastAsia="Times New Roman" w:hAnsi="Times New Roman" w:cs="Times New Roman"/>
          <w:sz w:val="24"/>
          <w:szCs w:val="24"/>
        </w:rPr>
        <w:t xml:space="preserve"> </w:t>
      </w:r>
      <w:r w:rsidR="002E0E16" w:rsidRPr="00947B68">
        <w:rPr>
          <w:rFonts w:ascii="Times New Roman" w:eastAsia="Times New Roman" w:hAnsi="Times New Roman" w:cs="Times New Roman"/>
          <w:sz w:val="24"/>
          <w:szCs w:val="24"/>
        </w:rPr>
        <w:t>rapidly</w:t>
      </w:r>
      <w:r w:rsidR="003277DC" w:rsidRPr="00947B68">
        <w:rPr>
          <w:rFonts w:ascii="Times New Roman" w:eastAsia="Times New Roman" w:hAnsi="Times New Roman" w:cs="Times New Roman"/>
          <w:sz w:val="24"/>
          <w:szCs w:val="24"/>
        </w:rPr>
        <w:t xml:space="preserve"> equilibrate</w:t>
      </w:r>
      <w:r w:rsidR="00B3368B">
        <w:rPr>
          <w:rFonts w:ascii="Times New Roman" w:eastAsia="Times New Roman" w:hAnsi="Times New Roman" w:cs="Times New Roman"/>
          <w:sz w:val="24"/>
          <w:szCs w:val="24"/>
        </w:rPr>
        <w:t xml:space="preserve"> </w:t>
      </w:r>
      <w:r w:rsidR="00CB5DDF">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{"citationID":"LrKAvUYr","properties":{"formattedCitation":"(Hammond et al. 2023, Wagner et al. 2023)","plainCitation":"(Hammond et al. 2023, Wagner et al. 2023)","noteIndex":0},"citationItems":[{"id":13565,"uris":["http://zotero.org/users/2374244/items/7T8KWRIC"],"itemData":{"id":13565,"type":"article-journal","container-title":"Water Research","note":"publisher: Elsevier","page":"120084","source":"Google Scholar","title":"High-frequency sensor data capture short-term variability in Fe and Mn concentrations due to hypolimnetic oxygenation and seasonal dynamics in a drinking water reservoir","volume":"240","author":[{"family":"Hammond","given":"Nicholas W."},{"family":"Birgand","given":"François"},{"family":"Carey","given":"Cayelan C."},{"family":"Bookout","given":"Bethany"},{"family":"Breef-Pilz","given":"Adrienne"},{"family":"Schreiber","given":"Madeline E."}],"issued":{"date-parts":[["2023"]]},"citation-key":"hammondHighfrequencySensorData2023"}},{"id":13484,"uris":["http://zotero.org/users/2374244/items/47SXI7VH"],"itemData":{"id":13484,"type":"article-journal","container-title":"Inland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CB5DDF">
        <w:rPr>
          <w:rFonts w:ascii="Times New Roman" w:eastAsia="Times New Roman" w:hAnsi="Times New Roman" w:cs="Times New Roman"/>
          <w:sz w:val="24"/>
          <w:szCs w:val="24"/>
        </w:rPr>
        <w:fldChar w:fldCharType="separate"/>
      </w:r>
      <w:r w:rsidR="00CB5DDF" w:rsidRPr="00CB5DDF">
        <w:rPr>
          <w:rFonts w:ascii="Times New Roman" w:hAnsi="Times New Roman" w:cs="Times New Roman"/>
          <w:sz w:val="24"/>
        </w:rPr>
        <w:t>(Hammond et al. 2023, Wagner et al. 2023)</w:t>
      </w:r>
      <w:r w:rsidR="00CB5DDF">
        <w:rPr>
          <w:rFonts w:ascii="Times New Roman" w:eastAsia="Times New Roman" w:hAnsi="Times New Roman" w:cs="Times New Roman"/>
          <w:sz w:val="24"/>
          <w:szCs w:val="24"/>
        </w:rPr>
        <w:fldChar w:fldCharType="end"/>
      </w:r>
      <w:r w:rsidR="003277DC"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P</w:t>
      </w:r>
      <w:r w:rsidR="00E6422B" w:rsidRPr="00947B68">
        <w:rPr>
          <w:rFonts w:ascii="Times New Roman" w:eastAsia="Times New Roman" w:hAnsi="Times New Roman" w:cs="Times New Roman"/>
          <w:sz w:val="24"/>
          <w:szCs w:val="24"/>
        </w:rPr>
        <w:t>eriods of stratification and mixing</w:t>
      </w:r>
      <w:r w:rsidR="00A05CD0" w:rsidRPr="00947B68">
        <w:rPr>
          <w:rFonts w:ascii="Times New Roman" w:eastAsia="Times New Roman" w:hAnsi="Times New Roman" w:cs="Times New Roman"/>
          <w:sz w:val="24"/>
          <w:szCs w:val="24"/>
        </w:rPr>
        <w:t xml:space="preserve"> in the summer </w:t>
      </w:r>
      <w:r w:rsidR="00A6277F" w:rsidRPr="00947B68">
        <w:rPr>
          <w:rFonts w:ascii="Times New Roman" w:eastAsia="Times New Roman" w:hAnsi="Times New Roman" w:cs="Times New Roman"/>
          <w:sz w:val="24"/>
          <w:szCs w:val="24"/>
        </w:rPr>
        <w:t xml:space="preserve">can </w:t>
      </w:r>
      <w:r w:rsidR="002E0E16" w:rsidRPr="00947B68">
        <w:rPr>
          <w:rFonts w:ascii="Times New Roman" w:eastAsia="Times New Roman" w:hAnsi="Times New Roman" w:cs="Times New Roman"/>
          <w:sz w:val="24"/>
          <w:szCs w:val="24"/>
        </w:rPr>
        <w:t>quick</w:t>
      </w:r>
      <w:r w:rsidR="005A5CD8" w:rsidRPr="00947B68">
        <w:rPr>
          <w:rFonts w:ascii="Times New Roman" w:eastAsia="Times New Roman" w:hAnsi="Times New Roman" w:cs="Times New Roman"/>
          <w:sz w:val="24"/>
          <w:szCs w:val="24"/>
        </w:rPr>
        <w:t>ly</w:t>
      </w:r>
      <w:r w:rsidR="00A6277F"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alternate</w:t>
      </w:r>
      <w:r w:rsidR="00A6277F" w:rsidRPr="00947B68">
        <w:rPr>
          <w:rFonts w:ascii="Times New Roman" w:eastAsia="Times New Roman" w:hAnsi="Times New Roman" w:cs="Times New Roman"/>
          <w:sz w:val="24"/>
          <w:szCs w:val="24"/>
        </w:rPr>
        <w:t xml:space="preserve">, sometimes </w:t>
      </w:r>
      <w:r w:rsidR="005A5CD8" w:rsidRPr="00947B68">
        <w:rPr>
          <w:rFonts w:ascii="Times New Roman" w:eastAsia="Times New Roman" w:hAnsi="Times New Roman" w:cs="Times New Roman"/>
          <w:sz w:val="24"/>
          <w:szCs w:val="24"/>
        </w:rPr>
        <w:t xml:space="preserve">on </w:t>
      </w:r>
      <w:r w:rsidR="00A6277F" w:rsidRPr="00947B68">
        <w:rPr>
          <w:rFonts w:ascii="Times New Roman" w:eastAsia="Times New Roman" w:hAnsi="Times New Roman" w:cs="Times New Roman"/>
          <w:sz w:val="24"/>
          <w:szCs w:val="24"/>
        </w:rPr>
        <w:t>daily timescales</w:t>
      </w:r>
      <w:r w:rsidR="00442513" w:rsidRPr="00947B68">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{"citationID":"ilXZaG4E","properties":{"formattedCitation":"(MacIntyre et al. 2002, Wilhelm and Adrian 2008, Woolway et al. 2017, Wagner et al. 2023)","plainCitation":"(MacIntyre et al. 2002, Wilhelm and Adrian 2008, Woolway et al. 2017, Wagner et al. 2023)","noteIndex":0},"citationItems":[{"id":12653,"uris":["http://zotero.org/users/2374244/items/X8JP2YWU"],"itemData":{"id":12653,"type":"article-journal","container-title":"Limnology and oceanography","issue":"3","note":"publisher: Wiley Online Library","page":"656–671","source":"Google Scholar","title":"Spatial-temporal variability in surface layer deepening and lateral advection in an embayment of Lake Victoria, East Africa","volume":"47","author":[{"family":"MacIntyre","given":"Sally"},{"family":"Romero","given":"José R."},{"family":"Kling","given":"George W."}],"issued":{"date-parts":[["2002"]]},"citation-key":"macintyreSpatialtemporalVariabilitySurface2002"}},{"id":12662,"uris":["http://zotero.org/users/2374244/items/QIV2A9TE"],"itemData":{"id":12662,"type":"article-journal","container-title":"Freshwater Biology","issue":"2","note":"publisher: Wiley Online Library","page":"226–237","source":"Google Scholar","title":"Impact of summer warming on the thermal characteristics of a polymictic lake and consequences for oxygen, nutrients and phytoplankton","volume":"53","author":[{"family":"Wilhelm","given":"Susann"},{"family":"Adrian","given":"Rita"}],"issued":{"date-parts":[["2008"]]},"citation-key":"wilhelmImpactSummerWarming2008"}},{"id":12648,"uris":["http://zotero.org/users/2374244/items/LQJGZ2A5"],"itemData":{"id":12648,"type":"article-journal","container-title":"Climatic Change","note":"publisher: Springer","page":"759–773","source":"Google Scholar","title":"Atmospheric stilling leads to prolonged thermal stratification in a large shallow polymictic lake","volume":"141","author":[{"family":"Woolway","given":"R. Iestyn"},{"family":"Meinson","given":"Pille"},{"family":"Nõges","given":"Peeter"},{"family":"Jones","given":"Ian D."},{"family":"Laas","given":"Alo"}],"issued":{"date-parts":[["2017"]]},"citation-key":"woolwayAtmosphericStillingLeads2017"}},{"id":13484,"uris":["http://zotero.org/users/2374244/items/47SXI7VH"],"itemData":{"id":13484,"type":"article-journal","container-title":"Inland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8D6D0D">
        <w:rPr>
          <w:rFonts w:ascii="Times New Roman" w:eastAsia="Times New Roman" w:hAnsi="Times New Roman" w:cs="Times New Roman"/>
          <w:sz w:val="24"/>
          <w:szCs w:val="24"/>
        </w:rPr>
        <w:fldChar w:fldCharType="separate"/>
      </w:r>
      <w:r w:rsidR="008D6D0D" w:rsidRPr="008D6D0D">
        <w:rPr>
          <w:rFonts w:ascii="Times New Roman" w:hAnsi="Times New Roman" w:cs="Times New Roman"/>
          <w:sz w:val="24"/>
        </w:rPr>
        <w:t>(MacIntyre et al. 2002, Wilhelm and Adrian 2008, Woolway et al. 2017, Wagner et al. 2023)</w:t>
      </w:r>
      <w:r w:rsidR="008D6D0D">
        <w:rPr>
          <w:rFonts w:ascii="Times New Roman" w:eastAsia="Times New Roman" w:hAnsi="Times New Roman" w:cs="Times New Roman"/>
          <w:sz w:val="24"/>
          <w:szCs w:val="24"/>
        </w:rPr>
        <w:fldChar w:fldCharType="end"/>
      </w:r>
      <w:r w:rsidR="00D62B8A" w:rsidRPr="00947B68">
        <w:rPr>
          <w:rFonts w:ascii="Times New Roman" w:eastAsia="Times New Roman" w:hAnsi="Times New Roman" w:cs="Times New Roman"/>
          <w:sz w:val="24"/>
          <w:szCs w:val="24"/>
        </w:rPr>
        <w:t xml:space="preserve">, </w:t>
      </w:r>
      <w:r w:rsidR="00202FD5" w:rsidRPr="00947B68">
        <w:rPr>
          <w:rFonts w:ascii="Times New Roman" w:eastAsia="Times New Roman" w:hAnsi="Times New Roman" w:cs="Times New Roman"/>
          <w:sz w:val="24"/>
          <w:szCs w:val="24"/>
        </w:rPr>
        <w:t xml:space="preserve">potentially </w:t>
      </w:r>
      <w:r w:rsidR="00FF7624" w:rsidRPr="00947B68">
        <w:rPr>
          <w:rFonts w:ascii="Times New Roman" w:eastAsia="Times New Roman" w:hAnsi="Times New Roman" w:cs="Times New Roman"/>
          <w:sz w:val="24"/>
          <w:szCs w:val="24"/>
        </w:rPr>
        <w:lastRenderedPageBreak/>
        <w:t>worsening</w:t>
      </w:r>
      <w:r w:rsidR="003E0B65" w:rsidRPr="00947B68">
        <w:rPr>
          <w:rFonts w:ascii="Times New Roman" w:eastAsia="Times New Roman" w:hAnsi="Times New Roman" w:cs="Times New Roman"/>
          <w:sz w:val="24"/>
          <w:szCs w:val="24"/>
        </w:rPr>
        <w:t xml:space="preserve"> </w:t>
      </w:r>
      <w:r w:rsidR="00331075" w:rsidRPr="00947B68">
        <w:rPr>
          <w:rFonts w:ascii="Times New Roman" w:eastAsia="Times New Roman" w:hAnsi="Times New Roman" w:cs="Times New Roman"/>
          <w:sz w:val="24"/>
          <w:szCs w:val="24"/>
        </w:rPr>
        <w:t>predictions</w:t>
      </w:r>
      <w:r w:rsidR="00D76B2B" w:rsidRPr="00947B68">
        <w:rPr>
          <w:rFonts w:ascii="Times New Roman" w:eastAsia="Times New Roman" w:hAnsi="Times New Roman" w:cs="Times New Roman"/>
          <w:sz w:val="24"/>
          <w:szCs w:val="24"/>
        </w:rPr>
        <w:t xml:space="preserve"> of lake physiochemistry </w:t>
      </w:r>
      <w:r w:rsidR="003834C3" w:rsidRPr="00947B68">
        <w:rPr>
          <w:rFonts w:ascii="Times New Roman" w:eastAsia="Times New Roman" w:hAnsi="Times New Roman" w:cs="Times New Roman"/>
          <w:sz w:val="24"/>
          <w:szCs w:val="24"/>
        </w:rPr>
        <w:t xml:space="preserve">in the summer </w:t>
      </w:r>
      <w:r w:rsidR="00D76B2B" w:rsidRPr="00947B68">
        <w:rPr>
          <w:rFonts w:ascii="Times New Roman" w:eastAsia="Times New Roman" w:hAnsi="Times New Roman" w:cs="Times New Roman"/>
          <w:sz w:val="24"/>
          <w:szCs w:val="24"/>
        </w:rPr>
        <w:t>compared</w:t>
      </w:r>
      <w:r w:rsidR="00FE339E" w:rsidRPr="00947B68">
        <w:rPr>
          <w:rFonts w:ascii="Times New Roman" w:eastAsia="Times New Roman" w:hAnsi="Times New Roman" w:cs="Times New Roman"/>
          <w:sz w:val="24"/>
          <w:szCs w:val="24"/>
        </w:rPr>
        <w:t xml:space="preserve"> to cooler season</w:t>
      </w:r>
      <w:r w:rsidR="006648C4" w:rsidRPr="00947B68">
        <w:rPr>
          <w:rFonts w:ascii="Times New Roman" w:eastAsia="Times New Roman" w:hAnsi="Times New Roman" w:cs="Times New Roman"/>
          <w:sz w:val="24"/>
          <w:szCs w:val="24"/>
        </w:rPr>
        <w:t>s</w:t>
      </w:r>
      <w:r w:rsidR="00D76B2B" w:rsidRPr="00947B68">
        <w:rPr>
          <w:rFonts w:ascii="Times New Roman" w:eastAsia="Times New Roman" w:hAnsi="Times New Roman" w:cs="Times New Roman"/>
          <w:sz w:val="24"/>
          <w:szCs w:val="24"/>
        </w:rPr>
        <w:t xml:space="preserve"> </w:t>
      </w:r>
      <w:r w:rsidR="00FE339E" w:rsidRPr="00947B68">
        <w:rPr>
          <w:rFonts w:ascii="Times New Roman" w:eastAsia="Times New Roman" w:hAnsi="Times New Roman" w:cs="Times New Roman"/>
          <w:sz w:val="24"/>
          <w:szCs w:val="24"/>
        </w:rPr>
        <w:t xml:space="preserve">characterized by constant </w:t>
      </w:r>
      <w:proofErr w:type="spellStart"/>
      <w:r w:rsidR="00FE339E" w:rsidRPr="00947B68">
        <w:rPr>
          <w:rFonts w:ascii="Times New Roman" w:eastAsia="Times New Roman" w:hAnsi="Times New Roman" w:cs="Times New Roman"/>
          <w:sz w:val="24"/>
          <w:szCs w:val="24"/>
        </w:rPr>
        <w:t>holomixis</w:t>
      </w:r>
      <w:proofErr w:type="spellEnd"/>
      <w:r w:rsidR="007D6AED">
        <w:rPr>
          <w:rFonts w:ascii="Times New Roman" w:eastAsia="Times New Roman" w:hAnsi="Times New Roman" w:cs="Times New Roman"/>
          <w:sz w:val="24"/>
          <w:szCs w:val="24"/>
        </w:rPr>
        <w:t xml:space="preserve"> </w:t>
      </w:r>
      <w:r w:rsidR="007D6AE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{"citationID":"2vzMlbLC","properties":{"formattedCitation":"(Durell et al. 2023)","plainCitation":"(Durell et al. 2023)","noteIndex":0},"citationItems":[{"id":12646,"uris":["http://zotero.org/users/2374244/items/5VKKXCY7"],"itemData":{"id":12646,"type":"article-journal","container-title":"Data Science in Science","issue":"1","note":"publisher: Taylor &amp; Francis","page":"2152401","source":"Google Scholar","title":"Hybrid Forecasting for Functional Time Series of Dissolved Oxygen Profiles","volume":"2","author":[{"family":"Durell","given":"Luke"},{"family":"Scott","given":"J. Thad"},{"family":"Hering","given":"Amanda S."}],"issued":{"date-parts":[["2023"]]},"citation-key":"durellHybridForecastingFunctional2023"}}],"schema":"https://github.com/citation-style-language/schema/raw/master/csl-citation.json"} </w:instrText>
      </w:r>
      <w:r w:rsidR="007D6AED">
        <w:rPr>
          <w:rFonts w:ascii="Times New Roman" w:eastAsia="Times New Roman" w:hAnsi="Times New Roman" w:cs="Times New Roman"/>
          <w:sz w:val="24"/>
          <w:szCs w:val="24"/>
        </w:rPr>
        <w:fldChar w:fldCharType="separate"/>
      </w:r>
      <w:r w:rsidR="007D6AED" w:rsidRPr="007D6AED">
        <w:rPr>
          <w:rFonts w:ascii="Times New Roman" w:hAnsi="Times New Roman" w:cs="Times New Roman"/>
          <w:sz w:val="24"/>
        </w:rPr>
        <w:t>(Durell et al. 2023)</w:t>
      </w:r>
      <w:r w:rsidR="007D6AED">
        <w:rPr>
          <w:rFonts w:ascii="Times New Roman" w:eastAsia="Times New Roman" w:hAnsi="Times New Roman" w:cs="Times New Roman"/>
          <w:sz w:val="24"/>
          <w:szCs w:val="24"/>
        </w:rPr>
        <w:fldChar w:fldCharType="end"/>
      </w:r>
      <w:r w:rsidR="00FE339E" w:rsidRPr="00947B68">
        <w:rPr>
          <w:rFonts w:ascii="Times New Roman" w:eastAsia="Times New Roman" w:hAnsi="Times New Roman" w:cs="Times New Roman"/>
          <w:sz w:val="24"/>
          <w:szCs w:val="24"/>
        </w:rPr>
        <w:t>.</w:t>
      </w:r>
      <w:r w:rsidR="00C76DD9" w:rsidRPr="00947B68">
        <w:rPr>
          <w:rFonts w:ascii="Times New Roman" w:eastAsia="Times New Roman" w:hAnsi="Times New Roman" w:cs="Times New Roman"/>
          <w:sz w:val="24"/>
          <w:szCs w:val="24"/>
        </w:rPr>
        <w:t xml:space="preserve"> </w:t>
      </w:r>
    </w:p>
    <w:p w14:paraId="6F44BD96" w14:textId="33B197DE" w:rsidR="00E93EC8" w:rsidRPr="00947B68" w:rsidRDefault="0058450D"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Polymictic</w:t>
      </w:r>
      <w:r w:rsidR="00FE0188">
        <w:rPr>
          <w:rFonts w:ascii="Times New Roman" w:eastAsia="Times New Roman" w:hAnsi="Times New Roman" w:cs="Times New Roman"/>
          <w:sz w:val="24"/>
          <w:szCs w:val="24"/>
        </w:rPr>
        <w:t xml:space="preserve"> and subtropical</w:t>
      </w:r>
      <w:r w:rsidRPr="00947B68">
        <w:rPr>
          <w:rFonts w:ascii="Times New Roman" w:eastAsia="Times New Roman" w:hAnsi="Times New Roman" w:cs="Times New Roman"/>
          <w:sz w:val="24"/>
          <w:szCs w:val="24"/>
        </w:rPr>
        <w:t xml:space="preserve"> systems </w:t>
      </w:r>
      <w:r w:rsidR="00B73EE5" w:rsidRPr="00947B68">
        <w:rPr>
          <w:rFonts w:ascii="Times New Roman" w:eastAsia="Times New Roman" w:hAnsi="Times New Roman" w:cs="Times New Roman"/>
          <w:sz w:val="24"/>
          <w:szCs w:val="24"/>
        </w:rPr>
        <w:t xml:space="preserve">are common but </w:t>
      </w:r>
      <w:r w:rsidRPr="00947B68">
        <w:rPr>
          <w:rFonts w:ascii="Times New Roman" w:eastAsia="Times New Roman" w:hAnsi="Times New Roman" w:cs="Times New Roman"/>
          <w:sz w:val="24"/>
          <w:szCs w:val="24"/>
        </w:rPr>
        <w:t>remain poorly studied compared to the dimictic</w:t>
      </w:r>
      <w:r w:rsidR="00BC5503">
        <w:rPr>
          <w:rFonts w:ascii="Times New Roman" w:eastAsia="Times New Roman" w:hAnsi="Times New Roman" w:cs="Times New Roman"/>
          <w:sz w:val="24"/>
          <w:szCs w:val="24"/>
        </w:rPr>
        <w:t>, often temperate climate</w:t>
      </w:r>
      <w:r w:rsidRPr="00947B68">
        <w:rPr>
          <w:rFonts w:ascii="Times New Roman" w:eastAsia="Times New Roman" w:hAnsi="Times New Roman" w:cs="Times New Roman"/>
          <w:sz w:val="24"/>
          <w:szCs w:val="24"/>
        </w:rPr>
        <w:t xml:space="preserve"> systems that </w:t>
      </w:r>
      <w:r w:rsidR="00B73EE5" w:rsidRPr="00947B68">
        <w:rPr>
          <w:rFonts w:ascii="Times New Roman" w:eastAsia="Times New Roman" w:hAnsi="Times New Roman" w:cs="Times New Roman"/>
          <w:sz w:val="24"/>
          <w:szCs w:val="24"/>
        </w:rPr>
        <w:t>in</w:t>
      </w:r>
      <w:r w:rsidRPr="00947B68">
        <w:rPr>
          <w:rFonts w:ascii="Times New Roman" w:eastAsia="Times New Roman" w:hAnsi="Times New Roman" w:cs="Times New Roman"/>
          <w:sz w:val="24"/>
          <w:szCs w:val="24"/>
        </w:rPr>
        <w:t>form</w:t>
      </w:r>
      <w:r w:rsidR="00B73EE5" w:rsidRPr="00947B68">
        <w:rPr>
          <w:rFonts w:ascii="Times New Roman" w:eastAsia="Times New Roman" w:hAnsi="Times New Roman" w:cs="Times New Roman"/>
          <w:sz w:val="24"/>
          <w:szCs w:val="24"/>
        </w:rPr>
        <w:t>ed</w:t>
      </w:r>
      <w:r w:rsidRPr="00947B68">
        <w:rPr>
          <w:rFonts w:ascii="Times New Roman" w:eastAsia="Times New Roman" w:hAnsi="Times New Roman" w:cs="Times New Roman"/>
          <w:sz w:val="24"/>
          <w:szCs w:val="24"/>
        </w:rPr>
        <w:t xml:space="preserve"> ‘classical’ limnological perspectives</w:t>
      </w:r>
      <w:r w:rsidR="008C1EB9" w:rsidRPr="00947B68">
        <w:rPr>
          <w:rFonts w:ascii="Times New Roman" w:eastAsia="Times New Roman" w:hAnsi="Times New Roman" w:cs="Times New Roman"/>
          <w:sz w:val="24"/>
          <w:szCs w:val="24"/>
        </w:rPr>
        <w:t xml:space="preserve">, so the predictability of lake dynamics in these systems </w:t>
      </w:r>
      <w:r w:rsidR="004B539B" w:rsidRPr="00947B68">
        <w:rPr>
          <w:rFonts w:ascii="Times New Roman" w:eastAsia="Times New Roman" w:hAnsi="Times New Roman" w:cs="Times New Roman"/>
          <w:sz w:val="24"/>
          <w:szCs w:val="24"/>
        </w:rPr>
        <w:t>is poorly</w:t>
      </w:r>
      <w:r w:rsidR="002A0FCA" w:rsidRPr="00947B68">
        <w:rPr>
          <w:rFonts w:ascii="Times New Roman" w:eastAsia="Times New Roman" w:hAnsi="Times New Roman" w:cs="Times New Roman"/>
          <w:sz w:val="24"/>
          <w:szCs w:val="24"/>
        </w:rPr>
        <w:t xml:space="preserve"> quanti</w:t>
      </w:r>
      <w:r w:rsidR="004B539B" w:rsidRPr="00947B68">
        <w:rPr>
          <w:rFonts w:ascii="Times New Roman" w:eastAsia="Times New Roman" w:hAnsi="Times New Roman" w:cs="Times New Roman"/>
          <w:sz w:val="24"/>
          <w:szCs w:val="24"/>
        </w:rPr>
        <w:t>fied</w:t>
      </w:r>
      <w:r w:rsidR="007D6AED">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{"citationID":"Vsog5oDC","properties":{"formattedCitation":"(Carey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(Carey 2023)</w:t>
      </w:r>
      <w:r w:rsidR="00C11729">
        <w:rPr>
          <w:rFonts w:ascii="Times New Roman" w:eastAsia="Times New Roman" w:hAnsi="Times New Roman" w:cs="Times New Roman"/>
          <w:sz w:val="24"/>
          <w:szCs w:val="24"/>
        </w:rPr>
        <w:fldChar w:fldCharType="end"/>
      </w:r>
      <w:r w:rsidR="00B73EE5" w:rsidRPr="00947B68">
        <w:rPr>
          <w:rFonts w:ascii="Times New Roman" w:eastAsia="Times New Roman" w:hAnsi="Times New Roman" w:cs="Times New Roman"/>
          <w:sz w:val="24"/>
          <w:szCs w:val="24"/>
        </w:rPr>
        <w:t>.</w:t>
      </w:r>
      <w:r w:rsidR="005752B9" w:rsidRPr="00947B68">
        <w:rPr>
          <w:rFonts w:ascii="Times New Roman" w:eastAsia="Times New Roman" w:hAnsi="Times New Roman" w:cs="Times New Roman"/>
          <w:sz w:val="24"/>
          <w:szCs w:val="24"/>
        </w:rPr>
        <w:t xml:space="preserve"> </w:t>
      </w:r>
      <w:r w:rsidR="008F34D1" w:rsidRPr="00947B68">
        <w:rPr>
          <w:rFonts w:ascii="Times New Roman" w:eastAsia="Times New Roman" w:hAnsi="Times New Roman" w:cs="Times New Roman"/>
          <w:sz w:val="24"/>
          <w:szCs w:val="24"/>
        </w:rPr>
        <w:t>In general, water temperature is easier</w:t>
      </w:r>
      <w:r w:rsidR="002508E9" w:rsidRPr="00947B68">
        <w:rPr>
          <w:rFonts w:ascii="Times New Roman" w:eastAsia="Times New Roman" w:hAnsi="Times New Roman" w:cs="Times New Roman"/>
          <w:sz w:val="24"/>
          <w:szCs w:val="24"/>
        </w:rPr>
        <w:t xml:space="preserve"> to</w:t>
      </w:r>
      <w:r w:rsidR="001605AD" w:rsidRPr="00947B68">
        <w:rPr>
          <w:rFonts w:ascii="Times New Roman" w:eastAsia="Times New Roman" w:hAnsi="Times New Roman" w:cs="Times New Roman"/>
          <w:sz w:val="24"/>
          <w:szCs w:val="24"/>
        </w:rPr>
        <w:t xml:space="preserve"> predict than oxygen</w:t>
      </w:r>
      <w:r w:rsidR="00C11729">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{"citationID":"F3tQMcWC","properties":{"formattedCitation":"(Arhonditsis and Brett 2004)","plainCitation":"(Arhonditsis and Brett 2004)","noteIndex":0},"citationItems":[{"id":12441,"uris":["http://zotero.org/users/2374244/items/KHWMDUXZ"],"itemData":{"id":12441,"type":"article-journal","container-title":"Marine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(Arhonditsis and Brett 2004)</w:t>
      </w:r>
      <w:r w:rsidR="00C11729">
        <w:rPr>
          <w:rFonts w:ascii="Times New Roman" w:eastAsia="Times New Roman" w:hAnsi="Times New Roman" w:cs="Times New Roman"/>
          <w:sz w:val="24"/>
          <w:szCs w:val="24"/>
        </w:rPr>
        <w:fldChar w:fldCharType="end"/>
      </w:r>
      <w:r w:rsidR="00634F53" w:rsidRPr="00947B68">
        <w:rPr>
          <w:rFonts w:ascii="Times New Roman" w:eastAsia="Times New Roman" w:hAnsi="Times New Roman" w:cs="Times New Roman"/>
          <w:sz w:val="24"/>
          <w:szCs w:val="24"/>
        </w:rPr>
        <w:t xml:space="preserve"> and t</w:t>
      </w:r>
      <w:r w:rsidR="006F2BB2" w:rsidRPr="00947B68">
        <w:rPr>
          <w:rFonts w:ascii="Times New Roman" w:eastAsia="Times New Roman" w:hAnsi="Times New Roman" w:cs="Times New Roman"/>
          <w:sz w:val="24"/>
          <w:szCs w:val="24"/>
        </w:rPr>
        <w:t>emperature is a major control on oxygen</w:t>
      </w:r>
      <w:r w:rsidR="00226F49" w:rsidRPr="00947B68">
        <w:rPr>
          <w:rFonts w:ascii="Times New Roman" w:eastAsia="Times New Roman" w:hAnsi="Times New Roman" w:cs="Times New Roman"/>
          <w:sz w:val="24"/>
          <w:szCs w:val="24"/>
        </w:rPr>
        <w:t>.</w:t>
      </w:r>
      <w:r w:rsidR="008008CC" w:rsidRPr="00947B68">
        <w:rPr>
          <w:rFonts w:ascii="Times New Roman" w:eastAsia="Times New Roman" w:hAnsi="Times New Roman" w:cs="Times New Roman"/>
          <w:sz w:val="24"/>
          <w:szCs w:val="24"/>
        </w:rPr>
        <w:t xml:space="preserve"> </w:t>
      </w:r>
      <w:r w:rsidR="001F1C8C" w:rsidRPr="00947B68">
        <w:rPr>
          <w:rFonts w:ascii="Times New Roman" w:eastAsia="Times New Roman" w:hAnsi="Times New Roman" w:cs="Times New Roman"/>
          <w:sz w:val="24"/>
          <w:szCs w:val="24"/>
        </w:rPr>
        <w:t>Consequently, a</w:t>
      </w:r>
      <w:r w:rsidR="00E93EC8" w:rsidRPr="00947B68">
        <w:rPr>
          <w:rFonts w:ascii="Times New Roman" w:eastAsia="Times New Roman" w:hAnsi="Times New Roman" w:cs="Times New Roman"/>
          <w:sz w:val="24"/>
          <w:szCs w:val="24"/>
        </w:rPr>
        <w:t xml:space="preserve"> common assumption may</w:t>
      </w:r>
      <w:r w:rsidR="00226F49" w:rsidRPr="00947B68">
        <w:rPr>
          <w:rFonts w:ascii="Times New Roman" w:eastAsia="Times New Roman" w:hAnsi="Times New Roman" w:cs="Times New Roman"/>
          <w:sz w:val="24"/>
          <w:szCs w:val="24"/>
        </w:rPr>
        <w:t xml:space="preserve"> </w:t>
      </w:r>
      <w:r w:rsidR="00E93EC8" w:rsidRPr="00947B68">
        <w:rPr>
          <w:rFonts w:ascii="Times New Roman" w:eastAsia="Times New Roman" w:hAnsi="Times New Roman" w:cs="Times New Roman"/>
          <w:sz w:val="24"/>
          <w:szCs w:val="24"/>
        </w:rPr>
        <w:t>be that</w:t>
      </w:r>
      <w:r w:rsidR="0032110A" w:rsidRPr="00947B68">
        <w:rPr>
          <w:rFonts w:ascii="Times New Roman" w:eastAsia="Times New Roman" w:hAnsi="Times New Roman" w:cs="Times New Roman"/>
          <w:sz w:val="24"/>
          <w:szCs w:val="24"/>
        </w:rPr>
        <w:t xml:space="preserve"> oxygen</w:t>
      </w:r>
      <w:r w:rsidR="00E93EC8" w:rsidRPr="00947B68">
        <w:rPr>
          <w:rFonts w:ascii="Times New Roman" w:eastAsia="Times New Roman" w:hAnsi="Times New Roman" w:cs="Times New Roman"/>
          <w:sz w:val="24"/>
          <w:szCs w:val="24"/>
        </w:rPr>
        <w:t xml:space="preserve"> patterns follow temperature</w:t>
      </w:r>
      <w:r w:rsidR="00744E6B">
        <w:rPr>
          <w:rFonts w:ascii="Times New Roman" w:eastAsia="Times New Roman" w:hAnsi="Times New Roman" w:cs="Times New Roman"/>
          <w:sz w:val="24"/>
          <w:szCs w:val="24"/>
        </w:rPr>
        <w:t xml:space="preserve"> and </w:t>
      </w:r>
      <w:r w:rsidR="009B01C5">
        <w:rPr>
          <w:rFonts w:ascii="Times New Roman" w:hAnsi="Times New Roman" w:cs="Times New Roman"/>
          <w:sz w:val="24"/>
          <w:szCs w:val="24"/>
        </w:rPr>
        <w:t xml:space="preserve">studies on </w:t>
      </w:r>
      <w:r w:rsidR="00974478">
        <w:rPr>
          <w:rFonts w:ascii="Times New Roman" w:hAnsi="Times New Roman" w:cs="Times New Roman"/>
          <w:sz w:val="24"/>
          <w:szCs w:val="24"/>
        </w:rPr>
        <w:t xml:space="preserve">water </w:t>
      </w:r>
      <w:r w:rsidR="009B01C5">
        <w:rPr>
          <w:rFonts w:ascii="Times New Roman" w:hAnsi="Times New Roman" w:cs="Times New Roman"/>
          <w:sz w:val="24"/>
          <w:szCs w:val="24"/>
        </w:rPr>
        <w:t xml:space="preserve">temperature </w:t>
      </w:r>
      <w:r w:rsidR="00974478">
        <w:rPr>
          <w:rFonts w:ascii="Times New Roman" w:hAnsi="Times New Roman" w:cs="Times New Roman"/>
          <w:sz w:val="24"/>
          <w:szCs w:val="24"/>
        </w:rPr>
        <w:t>dynamics</w:t>
      </w:r>
      <w:r w:rsidR="009B01C5">
        <w:rPr>
          <w:rFonts w:ascii="Times New Roman" w:hAnsi="Times New Roman" w:cs="Times New Roman"/>
          <w:sz w:val="24"/>
          <w:szCs w:val="24"/>
        </w:rPr>
        <w:t xml:space="preserve"> </w:t>
      </w:r>
      <w:r w:rsidR="00974478">
        <w:rPr>
          <w:rFonts w:ascii="Times New Roman" w:hAnsi="Times New Roman" w:cs="Times New Roman"/>
          <w:sz w:val="24"/>
          <w:szCs w:val="24"/>
        </w:rPr>
        <w:t xml:space="preserve">regularly </w:t>
      </w:r>
      <w:r w:rsidR="009B01C5">
        <w:rPr>
          <w:rFonts w:ascii="Times New Roman" w:hAnsi="Times New Roman" w:cs="Times New Roman"/>
          <w:sz w:val="24"/>
          <w:szCs w:val="24"/>
        </w:rPr>
        <w:t>point to impacts on dissolved oxygen</w:t>
      </w:r>
      <w:r w:rsidR="00434B84">
        <w:rPr>
          <w:rFonts w:ascii="Times New Roman" w:hAnsi="Times New Roman" w:cs="Times New Roman"/>
          <w:sz w:val="24"/>
          <w:szCs w:val="24"/>
        </w:rPr>
        <w:t xml:space="preserve"> </w:t>
      </w:r>
      <w:r w:rsidR="00434B84">
        <w:rPr>
          <w:rFonts w:ascii="Times New Roman" w:hAnsi="Times New Roman" w:cs="Times New Roman"/>
          <w:sz w:val="24"/>
          <w:szCs w:val="24"/>
        </w:rPr>
        <w:fldChar w:fldCharType="begin"/>
      </w:r>
      <w:r w:rsidR="00D72807">
        <w:rPr>
          <w:rFonts w:ascii="Times New Roman" w:hAnsi="Times New Roman" w:cs="Times New Roman"/>
          <w:sz w:val="24"/>
          <w:szCs w:val="24"/>
        </w:rPr>
        <w:instrText xml:space="preserve"> ADDIN ZOTERO_ITEM CSL_CITATION {"citationID":"JyzKG5oA","properties":{"formattedCitation":"(Butcher et al. 2015, Mi et al. 2019, Thomas et al. 2020)","plainCitation":"(Butcher et al. 2015, Mi et al. 2019, Thomas et al. 2020)","dontUpdate":true,"noteIndex":0},"citationItems":[{"id":13497,"uris":["http://zotero.org/users/2374244/items/HE7J2D9V"],"itemData":{"id":13497,"type":"article-journal","abstract":"Warming-induced changes in lake thermal and mixing regimes present risks to water quality and ecosystem services provided by U.S. lakes and reservoirs. Modulation of responses by different physical and hydroclimatic settings are not well understood. We explore the potential effects of climate change on 27 lake “archetypes” representative of a range of lakes and reservoirs occurring throughout the U.S. Archetypes are based on different combinations of depth, surface area, and water clarity. LISSS, a one-dimensional dynamic thermal simulation model, is applied to assess lake response to multiple mid-21st century change scenarios applied to nine baseline climate series from different hydroclimatic regions of the U.S. Results show surface water temperature increases of about 77 % of increase in average air temperature change. Bottom temperature changes are less (around 30 %) for deep lakes and in regions that maintain mid-winter air temperatures below freezing. Significant decreases in length of ice cover are projected, and the extent and strength of stratification will increase throughout the U.S., with systematic differences associated with depth, surface area, and clarity. These projected responses suggest a range of future challenges that lake managers are likely to face. Changes in thermal and mixing dynamics suggest increased risk of summer hypoxic conditions and cyanobacterial blooms. Increased water temperatures above the summer thermocline could be a problem for cold water fisheries management in many lakes. Climate-induced changes in water balance and mass inputs of nutrients may further exacerbate the vulnerability of lakes to climate change.","container-title":"Climatic Change","DOI":"10.1007/s10584-015-1326-1","ISSN":"1573-1480","issue":"1","journalAbbreviation":"Climatic Change","language":"en","page":"295-305","source":"Springer Link","title":"Sensitivity of lake thermal and mixing dynamics to climate change","volume":"129","author":[{"family":"Butcher","given":"Jonathan B."},{"family":"Nover","given":"Daniel"},{"family":"Johnson","given":"Thomas E."},{"family":"Clark","given":"Christopher M."}],"issued":{"date-parts":[["2015",3,1]]},"citation-key":"butcherSensitivityLakeThermal2015"}},{"id":13493,"uris":["http://zotero.org/users/2374244/items/WME9HY9Y"],"itemData":{"id":13493,"type":"article-journal","abstract":"Thermal stratification in reservoirs is a significant factor affecting water quality, and can be strongly influenced by climate change and operational strategies. Reservoirs in the temperate zone react most sensitively to climate warming during winter as ice cover and inversed stratification are about to disappear in a warmer world. In this study, two well-established hydrodynamic models, the one-dimensional General Lake Model (GLM) and the two-dimensional CE-QUAL-W2 (W2), were used to investigate the response of winter inversed stratification in the Rappbode Reservoir to future climate warming, combined with different water withdrawal </w:instrText>
      </w:r>
      <w:r w:rsidR="00D72807" w:rsidRPr="00275CB6">
        <w:rPr>
          <w:rFonts w:ascii="Times New Roman" w:hAnsi="Times New Roman"/>
          <w:sz w:val="24"/>
          <w:lang w:val="da-DK"/>
          <w:rPrChange w:id="10" w:author="thad/dennis/anders/jeff" w:date="2023-12-05T13:30:00Z">
            <w:rPr>
              <w:rFonts w:ascii="Times New Roman" w:hAnsi="Times New Roman"/>
              <w:sz w:val="24"/>
            </w:rPr>
          </w:rPrChange>
        </w:rPr>
        <w:instrText xml:space="preserve">elevations.","container-title":"Environmental Sciences Europe","DOI":"10.1186/s12302-019-0202-4","ISSN":"2190-4715","issue":"1","journalAbbreviation":"Environmental Sciences Europe","page":"19","source":"BioMed Central","title":"Variable withdrawal elevations as a management tool to counter the effects of climate warming in Germany’s largest drinking water reservoir","volume":"31","author":[{"family":"Mi","given":"Chenxi"},{"family":"Sadeghian","given":"Amir"},{"family":"Lindenschmidt","given":"Karl-Erich"},{"family":"Rinke","given":"Karsten"}],"issued":{"date-parts":[["2019",3,11]]},"citation-key":"miVariableWithdrawalElevations2019"}},{"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434B84">
        <w:rPr>
          <w:rFonts w:ascii="Times New Roman" w:hAnsi="Times New Roman" w:cs="Times New Roman"/>
          <w:sz w:val="24"/>
          <w:szCs w:val="24"/>
        </w:rPr>
        <w:fldChar w:fldCharType="separate"/>
      </w:r>
      <w:r w:rsidR="00434B84" w:rsidRPr="00275CB6">
        <w:rPr>
          <w:rFonts w:ascii="Times New Roman" w:hAnsi="Times New Roman"/>
          <w:sz w:val="24"/>
          <w:lang w:val="da-DK"/>
          <w:rPrChange w:id="11" w:author="thad/dennis/anders/jeff" w:date="2023-12-05T13:30:00Z">
            <w:rPr>
              <w:rFonts w:ascii="Times New Roman" w:hAnsi="Times New Roman"/>
              <w:sz w:val="24"/>
            </w:rPr>
          </w:rPrChange>
        </w:rPr>
        <w:t>(</w:t>
      </w:r>
      <w:r w:rsidR="00744E6B" w:rsidRPr="00275CB6">
        <w:rPr>
          <w:rFonts w:ascii="Times New Roman" w:hAnsi="Times New Roman"/>
          <w:sz w:val="24"/>
          <w:lang w:val="da-DK"/>
          <w:rPrChange w:id="12" w:author="thad/dennis/anders/jeff" w:date="2023-12-05T13:30:00Z">
            <w:rPr>
              <w:rFonts w:ascii="Times New Roman" w:hAnsi="Times New Roman"/>
              <w:sz w:val="24"/>
            </w:rPr>
          </w:rPrChange>
        </w:rPr>
        <w:t xml:space="preserve">e.g., </w:t>
      </w:r>
      <w:r w:rsidR="00434B84" w:rsidRPr="00275CB6">
        <w:rPr>
          <w:rFonts w:ascii="Times New Roman" w:hAnsi="Times New Roman"/>
          <w:sz w:val="24"/>
          <w:lang w:val="da-DK"/>
          <w:rPrChange w:id="13" w:author="thad/dennis/anders/jeff" w:date="2023-12-05T13:30:00Z">
            <w:rPr>
              <w:rFonts w:ascii="Times New Roman" w:hAnsi="Times New Roman"/>
              <w:sz w:val="24"/>
            </w:rPr>
          </w:rPrChange>
        </w:rPr>
        <w:t>Butcher et al. 2015, Mi et al. 2019, Thomas et al. 2020)</w:t>
      </w:r>
      <w:r w:rsidR="00434B84">
        <w:rPr>
          <w:rFonts w:ascii="Times New Roman" w:hAnsi="Times New Roman" w:cs="Times New Roman"/>
          <w:sz w:val="24"/>
          <w:szCs w:val="24"/>
        </w:rPr>
        <w:fldChar w:fldCharType="end"/>
      </w:r>
      <w:r w:rsidR="009B01C5" w:rsidRPr="00275CB6">
        <w:rPr>
          <w:rFonts w:ascii="Times New Roman" w:hAnsi="Times New Roman"/>
          <w:sz w:val="24"/>
          <w:lang w:val="da-DK"/>
          <w:rPrChange w:id="14" w:author="thad/dennis/anders/jeff" w:date="2023-12-05T13:30:00Z">
            <w:rPr>
              <w:rFonts w:ascii="Times New Roman" w:hAnsi="Times New Roman"/>
              <w:sz w:val="24"/>
            </w:rPr>
          </w:rPrChange>
        </w:rPr>
        <w:t>.</w:t>
      </w:r>
      <w:r w:rsidR="00AD1B78" w:rsidRPr="00275CB6">
        <w:rPr>
          <w:rFonts w:ascii="Times New Roman" w:hAnsi="Times New Roman"/>
          <w:sz w:val="24"/>
          <w:lang w:val="da-DK"/>
          <w:rPrChange w:id="15" w:author="thad/dennis/anders/jeff" w:date="2023-12-05T13:30:00Z">
            <w:rPr>
              <w:rFonts w:ascii="Times New Roman" w:hAnsi="Times New Roman"/>
              <w:sz w:val="24"/>
            </w:rPr>
          </w:rPrChange>
        </w:rPr>
        <w:t xml:space="preserve"> </w:t>
      </w:r>
      <w:r w:rsidR="00671BF5">
        <w:rPr>
          <w:rFonts w:ascii="Times New Roman" w:eastAsia="Times New Roman" w:hAnsi="Times New Roman" w:cs="Times New Roman"/>
          <w:sz w:val="24"/>
          <w:szCs w:val="24"/>
        </w:rPr>
        <w:t>H</w:t>
      </w:r>
      <w:r w:rsidR="00AD1B78" w:rsidRPr="00947B68">
        <w:rPr>
          <w:rFonts w:ascii="Times New Roman" w:eastAsia="Times New Roman" w:hAnsi="Times New Roman" w:cs="Times New Roman"/>
          <w:sz w:val="24"/>
          <w:szCs w:val="24"/>
        </w:rPr>
        <w:t>owever,</w:t>
      </w:r>
      <w:r w:rsidR="008008CC" w:rsidRPr="00947B68">
        <w:rPr>
          <w:rFonts w:ascii="Times New Roman" w:eastAsia="Times New Roman" w:hAnsi="Times New Roman" w:cs="Times New Roman"/>
          <w:sz w:val="24"/>
          <w:szCs w:val="24"/>
        </w:rPr>
        <w:t xml:space="preserve"> oxygen </w:t>
      </w:r>
      <w:r w:rsidR="00FD4E67" w:rsidRPr="00947B68">
        <w:rPr>
          <w:rFonts w:ascii="Times New Roman" w:eastAsia="Times New Roman" w:hAnsi="Times New Roman" w:cs="Times New Roman"/>
          <w:sz w:val="24"/>
          <w:szCs w:val="24"/>
        </w:rPr>
        <w:t>concentrations are</w:t>
      </w:r>
      <w:r w:rsidR="008008CC" w:rsidRPr="00947B68">
        <w:rPr>
          <w:rFonts w:ascii="Times New Roman" w:eastAsia="Times New Roman" w:hAnsi="Times New Roman" w:cs="Times New Roman"/>
          <w:sz w:val="24"/>
          <w:szCs w:val="24"/>
        </w:rPr>
        <w:t xml:space="preserve"> </w:t>
      </w:r>
      <w:r w:rsidR="003348A8" w:rsidRPr="00947B68">
        <w:rPr>
          <w:rFonts w:ascii="Times New Roman" w:eastAsia="Times New Roman" w:hAnsi="Times New Roman" w:cs="Times New Roman"/>
          <w:sz w:val="24"/>
          <w:szCs w:val="24"/>
        </w:rPr>
        <w:t>strongly controlled</w:t>
      </w:r>
      <w:r w:rsidR="008008CC" w:rsidRPr="00947B68">
        <w:rPr>
          <w:rFonts w:ascii="Times New Roman" w:eastAsia="Times New Roman" w:hAnsi="Times New Roman" w:cs="Times New Roman"/>
          <w:sz w:val="24"/>
          <w:szCs w:val="24"/>
        </w:rPr>
        <w:t xml:space="preserve"> by</w:t>
      </w:r>
      <w:r w:rsidR="003348A8" w:rsidRPr="00947B68">
        <w:rPr>
          <w:rFonts w:ascii="Times New Roman" w:eastAsia="Times New Roman" w:hAnsi="Times New Roman" w:cs="Times New Roman"/>
          <w:sz w:val="24"/>
          <w:szCs w:val="24"/>
        </w:rPr>
        <w:t xml:space="preserve"> additional</w:t>
      </w:r>
      <w:r w:rsidR="008008CC" w:rsidRPr="00947B68">
        <w:rPr>
          <w:rFonts w:ascii="Times New Roman" w:eastAsia="Times New Roman" w:hAnsi="Times New Roman" w:cs="Times New Roman"/>
          <w:sz w:val="24"/>
          <w:szCs w:val="24"/>
        </w:rPr>
        <w:t xml:space="preserve"> biological and chemical factors</w:t>
      </w:r>
      <w:r w:rsidR="00AD1B78" w:rsidRPr="00947B68">
        <w:rPr>
          <w:rFonts w:ascii="Times New Roman" w:eastAsia="Times New Roman" w:hAnsi="Times New Roman" w:cs="Times New Roman"/>
          <w:sz w:val="24"/>
          <w:szCs w:val="24"/>
        </w:rPr>
        <w:t xml:space="preserve"> that add complexity and potentially hinder prediction</w:t>
      </w:r>
      <w:r w:rsidR="009A6C15" w:rsidRPr="00947B68">
        <w:rPr>
          <w:rFonts w:ascii="Times New Roman" w:eastAsia="Times New Roman" w:hAnsi="Times New Roman" w:cs="Times New Roman"/>
          <w:sz w:val="24"/>
          <w:szCs w:val="24"/>
        </w:rPr>
        <w:t xml:space="preserve"> over near-term timescales</w:t>
      </w:r>
      <w:r w:rsidR="00AD1B78" w:rsidRPr="00947B68">
        <w:rPr>
          <w:rFonts w:ascii="Times New Roman" w:eastAsia="Times New Roman" w:hAnsi="Times New Roman" w:cs="Times New Roman"/>
          <w:sz w:val="24"/>
          <w:szCs w:val="24"/>
        </w:rPr>
        <w:t>.</w:t>
      </w:r>
      <w:r w:rsidR="00961CD7" w:rsidRPr="00947B68">
        <w:rPr>
          <w:rFonts w:ascii="Times New Roman" w:eastAsia="Times New Roman" w:hAnsi="Times New Roman" w:cs="Times New Roman"/>
          <w:sz w:val="24"/>
          <w:szCs w:val="24"/>
        </w:rPr>
        <w:t xml:space="preserve"> </w:t>
      </w:r>
      <w:r w:rsidR="003C4C0A" w:rsidRPr="00947B68">
        <w:rPr>
          <w:rFonts w:ascii="Times New Roman" w:eastAsia="Times New Roman" w:hAnsi="Times New Roman" w:cs="Times New Roman"/>
          <w:sz w:val="24"/>
          <w:szCs w:val="24"/>
        </w:rPr>
        <w:t xml:space="preserve">Oxygen may be poorly predicted </w:t>
      </w:r>
      <w:r w:rsidR="00E943DE" w:rsidRPr="00947B68">
        <w:rPr>
          <w:rFonts w:ascii="Times New Roman" w:eastAsia="Times New Roman" w:hAnsi="Times New Roman" w:cs="Times New Roman"/>
          <w:sz w:val="24"/>
          <w:szCs w:val="24"/>
        </w:rPr>
        <w:t>by water temperature</w:t>
      </w:r>
      <w:r w:rsidR="00472B51">
        <w:rPr>
          <w:rFonts w:ascii="Times New Roman" w:eastAsia="Times New Roman" w:hAnsi="Times New Roman" w:cs="Times New Roman"/>
          <w:sz w:val="24"/>
          <w:szCs w:val="24"/>
        </w:rPr>
        <w:t xml:space="preserve"> (i.e., as a model covariate)</w:t>
      </w:r>
      <w:r w:rsidR="00167231">
        <w:rPr>
          <w:rFonts w:ascii="Times New Roman" w:eastAsia="Times New Roman" w:hAnsi="Times New Roman" w:cs="Times New Roman"/>
          <w:sz w:val="24"/>
          <w:szCs w:val="24"/>
        </w:rPr>
        <w:t>, and in general,</w:t>
      </w:r>
      <w:r w:rsidR="00A337E4">
        <w:rPr>
          <w:rFonts w:ascii="Times New Roman" w:eastAsia="Times New Roman" w:hAnsi="Times New Roman" w:cs="Times New Roman"/>
          <w:sz w:val="24"/>
          <w:szCs w:val="24"/>
        </w:rPr>
        <w:t xml:space="preserve"> in </w:t>
      </w:r>
      <w:r w:rsidR="00167231">
        <w:rPr>
          <w:rFonts w:ascii="Times New Roman" w:eastAsia="Times New Roman" w:hAnsi="Times New Roman" w:cs="Times New Roman"/>
          <w:sz w:val="24"/>
          <w:szCs w:val="24"/>
        </w:rPr>
        <w:t xml:space="preserve">lakes and reservoirs where </w:t>
      </w:r>
      <w:r w:rsidR="008D039E">
        <w:rPr>
          <w:rFonts w:ascii="Times New Roman" w:eastAsia="Times New Roman" w:hAnsi="Times New Roman" w:cs="Times New Roman"/>
          <w:sz w:val="24"/>
          <w:szCs w:val="24"/>
        </w:rPr>
        <w:t xml:space="preserve">convective </w:t>
      </w:r>
      <w:r w:rsidR="00167231">
        <w:rPr>
          <w:rFonts w:ascii="Times New Roman" w:eastAsia="Times New Roman" w:hAnsi="Times New Roman" w:cs="Times New Roman"/>
          <w:sz w:val="24"/>
          <w:szCs w:val="24"/>
        </w:rPr>
        <w:t>mixing dynamics frequently equilibrate physicochemical conditions</w:t>
      </w:r>
      <w:r w:rsidR="008D039E">
        <w:rPr>
          <w:rFonts w:ascii="Times New Roman" w:eastAsia="Times New Roman" w:hAnsi="Times New Roman" w:cs="Times New Roman"/>
          <w:sz w:val="24"/>
          <w:szCs w:val="24"/>
        </w:rPr>
        <w:t xml:space="preserve"> across depth</w:t>
      </w:r>
      <w:r w:rsidR="009079D1" w:rsidRPr="00947B68">
        <w:rPr>
          <w:rFonts w:ascii="Times New Roman" w:eastAsia="Times New Roman" w:hAnsi="Times New Roman" w:cs="Times New Roman"/>
          <w:sz w:val="24"/>
          <w:szCs w:val="24"/>
        </w:rPr>
        <w:t>.</w:t>
      </w:r>
      <w:r w:rsidR="005242BC">
        <w:rPr>
          <w:rFonts w:ascii="Times New Roman" w:eastAsia="Times New Roman" w:hAnsi="Times New Roman" w:cs="Times New Roman"/>
          <w:sz w:val="24"/>
          <w:szCs w:val="24"/>
        </w:rPr>
        <w:t xml:space="preserve"> </w:t>
      </w:r>
    </w:p>
    <w:p w14:paraId="6B9E8480" w14:textId="32AD3CCC" w:rsidR="00E143FB" w:rsidRPr="00947B68" w:rsidRDefault="00E143FB"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asked how </w:t>
      </w:r>
      <w:r w:rsidR="00C735AC" w:rsidRPr="00947B68">
        <w:rPr>
          <w:rFonts w:ascii="Times New Roman" w:eastAsia="Times New Roman" w:hAnsi="Times New Roman" w:cs="Times New Roman"/>
          <w:sz w:val="24"/>
          <w:szCs w:val="24"/>
        </w:rPr>
        <w:t>reservoir</w:t>
      </w:r>
      <w:r w:rsidRPr="00947B68">
        <w:rPr>
          <w:rFonts w:ascii="Times New Roman" w:eastAsia="Times New Roman" w:hAnsi="Times New Roman" w:cs="Times New Roman"/>
          <w:sz w:val="24"/>
          <w:szCs w:val="24"/>
        </w:rPr>
        <w:t xml:space="preserve"> mixing conditions influence model predictions of </w:t>
      </w:r>
      <w:r w:rsidR="000C63EB" w:rsidRPr="00947B68">
        <w:rPr>
          <w:rFonts w:ascii="Times New Roman" w:eastAsia="Times New Roman" w:hAnsi="Times New Roman" w:cs="Times New Roman"/>
          <w:sz w:val="24"/>
          <w:szCs w:val="24"/>
        </w:rPr>
        <w:t>dissolved oxygen (DO)</w:t>
      </w:r>
      <w:r w:rsidRPr="00947B68">
        <w:rPr>
          <w:rFonts w:ascii="Times New Roman" w:eastAsia="Times New Roman" w:hAnsi="Times New Roman" w:cs="Times New Roman"/>
          <w:sz w:val="24"/>
          <w:szCs w:val="24"/>
        </w:rPr>
        <w:t xml:space="preserve"> dynamics over relatively short</w:t>
      </w:r>
      <w:r w:rsidR="00EE21F9" w:rsidRPr="00947B68">
        <w:rPr>
          <w:rFonts w:ascii="Times New Roman" w:eastAsia="Times New Roman" w:hAnsi="Times New Roman" w:cs="Times New Roman"/>
          <w:sz w:val="24"/>
          <w:szCs w:val="24"/>
        </w:rPr>
        <w:t>, daily</w:t>
      </w:r>
      <w:r w:rsidRPr="00947B68">
        <w:rPr>
          <w:rFonts w:ascii="Times New Roman" w:eastAsia="Times New Roman" w:hAnsi="Times New Roman" w:cs="Times New Roman"/>
          <w:sz w:val="24"/>
          <w:szCs w:val="24"/>
        </w:rPr>
        <w:t xml:space="preserve"> timescales</w:t>
      </w:r>
      <w:r w:rsidR="006B42E5" w:rsidRPr="00947B68">
        <w:rPr>
          <w:rFonts w:ascii="Times New Roman" w:eastAsia="Times New Roman" w:hAnsi="Times New Roman" w:cs="Times New Roman"/>
          <w:sz w:val="24"/>
          <w:szCs w:val="24"/>
        </w:rPr>
        <w:t xml:space="preserve">, </w:t>
      </w:r>
      <w:r w:rsidR="00A00CD3" w:rsidRPr="00947B68">
        <w:rPr>
          <w:rFonts w:ascii="Times New Roman" w:eastAsia="Times New Roman" w:hAnsi="Times New Roman" w:cs="Times New Roman"/>
          <w:sz w:val="24"/>
          <w:szCs w:val="24"/>
        </w:rPr>
        <w:t>using</w:t>
      </w:r>
      <w:r w:rsidR="006B42E5" w:rsidRPr="00947B68">
        <w:rPr>
          <w:rFonts w:ascii="Times New Roman" w:eastAsia="Times New Roman" w:hAnsi="Times New Roman" w:cs="Times New Roman"/>
          <w:sz w:val="24"/>
          <w:szCs w:val="24"/>
        </w:rPr>
        <w:t xml:space="preserve"> profiles of </w:t>
      </w:r>
      <w:proofErr w:type="gramStart"/>
      <w:r w:rsidR="006B42E5" w:rsidRPr="00947B68">
        <w:rPr>
          <w:rFonts w:ascii="Times New Roman" w:eastAsia="Times New Roman" w:hAnsi="Times New Roman" w:cs="Times New Roman"/>
          <w:sz w:val="24"/>
          <w:szCs w:val="24"/>
        </w:rPr>
        <w:t>high-frequency</w:t>
      </w:r>
      <w:proofErr w:type="gramEnd"/>
      <w:r w:rsidR="00643979" w:rsidRPr="00947B68">
        <w:rPr>
          <w:rFonts w:ascii="Times New Roman" w:eastAsia="Times New Roman" w:hAnsi="Times New Roman" w:cs="Times New Roman"/>
          <w:sz w:val="24"/>
          <w:szCs w:val="24"/>
        </w:rPr>
        <w:t xml:space="preserve"> (~every two hours)</w:t>
      </w:r>
      <w:r w:rsidR="00C735AC" w:rsidRPr="00947B68">
        <w:rPr>
          <w:rFonts w:ascii="Times New Roman" w:eastAsia="Times New Roman" w:hAnsi="Times New Roman" w:cs="Times New Roman"/>
          <w:sz w:val="24"/>
          <w:szCs w:val="24"/>
        </w:rPr>
        <w:t xml:space="preserve"> DO data across</w:t>
      </w:r>
      <w:ins w:id="16" w:author="Dennis Trolle" w:date="2023-11-26T10:35:00Z">
        <w:r w:rsidR="005848E1">
          <w:rPr>
            <w:rFonts w:ascii="Times New Roman" w:eastAsia="Times New Roman" w:hAnsi="Times New Roman" w:cs="Times New Roman"/>
            <w:sz w:val="24"/>
            <w:szCs w:val="24"/>
          </w:rPr>
          <w:t xml:space="preserve"> four</w:t>
        </w:r>
      </w:ins>
      <w:ins w:id="17" w:author="thad/dennis/anders/jeff" w:date="2023-12-05T13:30:00Z">
        <w:r w:rsidR="00C735AC" w:rsidRPr="00947B68">
          <w:rPr>
            <w:rFonts w:ascii="Times New Roman" w:eastAsia="Times New Roman" w:hAnsi="Times New Roman" w:cs="Times New Roman"/>
            <w:sz w:val="24"/>
            <w:szCs w:val="24"/>
          </w:rPr>
          <w:t xml:space="preserve"> </w:t>
        </w:r>
      </w:ins>
      <w:r w:rsidR="00C735AC" w:rsidRPr="00947B68">
        <w:rPr>
          <w:rFonts w:ascii="Times New Roman" w:eastAsia="Times New Roman" w:hAnsi="Times New Roman" w:cs="Times New Roman"/>
          <w:sz w:val="24"/>
          <w:szCs w:val="24"/>
        </w:rPr>
        <w:t xml:space="preserve">reservoirs of different </w:t>
      </w:r>
      <w:r w:rsidR="00D53751" w:rsidRPr="00947B68">
        <w:rPr>
          <w:rFonts w:ascii="Times New Roman" w:eastAsia="Times New Roman" w:hAnsi="Times New Roman" w:cs="Times New Roman"/>
          <w:sz w:val="24"/>
          <w:szCs w:val="24"/>
        </w:rPr>
        <w:t>mixing regimes</w:t>
      </w:r>
      <w:r w:rsidR="003E5EE5"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 xml:space="preserve">We </w:t>
      </w:r>
      <w:r w:rsidR="003C6072" w:rsidRPr="00947B68">
        <w:rPr>
          <w:rFonts w:ascii="Times New Roman" w:eastAsia="Times New Roman" w:hAnsi="Times New Roman" w:cs="Times New Roman"/>
          <w:sz w:val="24"/>
          <w:szCs w:val="24"/>
        </w:rPr>
        <w:t>use</w:t>
      </w:r>
      <w:r w:rsidR="006B42E5" w:rsidRPr="00947B68">
        <w:rPr>
          <w:rFonts w:ascii="Times New Roman" w:eastAsia="Times New Roman" w:hAnsi="Times New Roman" w:cs="Times New Roman"/>
          <w:sz w:val="24"/>
          <w:szCs w:val="24"/>
        </w:rPr>
        <w:t>d</w:t>
      </w:r>
      <w:r w:rsidR="003C6072" w:rsidRPr="00947B68">
        <w:rPr>
          <w:rFonts w:ascii="Times New Roman" w:eastAsia="Times New Roman" w:hAnsi="Times New Roman" w:cs="Times New Roman"/>
          <w:sz w:val="24"/>
          <w:szCs w:val="24"/>
        </w:rPr>
        <w:t xml:space="preserve"> the machine learning algorithm random forest to generate</w:t>
      </w:r>
      <w:r w:rsidRPr="00947B68">
        <w:rPr>
          <w:rFonts w:ascii="Times New Roman" w:eastAsia="Times New Roman" w:hAnsi="Times New Roman" w:cs="Times New Roman"/>
          <w:sz w:val="24"/>
          <w:szCs w:val="24"/>
        </w:rPr>
        <w:t xml:space="preserve"> </w:t>
      </w:r>
      <w:r w:rsidR="00203E59" w:rsidRPr="00947B68">
        <w:rPr>
          <w:rFonts w:ascii="Times New Roman" w:eastAsia="Times New Roman" w:hAnsi="Times New Roman" w:cs="Times New Roman"/>
          <w:sz w:val="24"/>
          <w:szCs w:val="24"/>
        </w:rPr>
        <w:t xml:space="preserve">predictions </w:t>
      </w:r>
      <w:r w:rsidR="003E76F0" w:rsidRPr="00947B68">
        <w:rPr>
          <w:rFonts w:ascii="Times New Roman" w:eastAsia="Times New Roman" w:hAnsi="Times New Roman" w:cs="Times New Roman"/>
          <w:sz w:val="24"/>
          <w:szCs w:val="24"/>
        </w:rPr>
        <w:t>with</w:t>
      </w:r>
      <w:r w:rsidR="00D53751" w:rsidRPr="00947B68">
        <w:rPr>
          <w:rFonts w:ascii="Times New Roman" w:eastAsia="Times New Roman" w:hAnsi="Times New Roman" w:cs="Times New Roman"/>
          <w:sz w:val="24"/>
          <w:szCs w:val="24"/>
        </w:rPr>
        <w:t xml:space="preserve"> commonly available weather variables and water temperature profiles as predictor</w:t>
      </w:r>
      <w:r w:rsidR="00FE2AFF">
        <w:rPr>
          <w:rFonts w:ascii="Times New Roman" w:eastAsia="Times New Roman" w:hAnsi="Times New Roman" w:cs="Times New Roman"/>
          <w:sz w:val="24"/>
          <w:szCs w:val="24"/>
        </w:rPr>
        <w:t xml:space="preserve"> variable</w:t>
      </w:r>
      <w:r w:rsidR="00D53751" w:rsidRPr="00947B68">
        <w:rPr>
          <w:rFonts w:ascii="Times New Roman" w:eastAsia="Times New Roman" w:hAnsi="Times New Roman" w:cs="Times New Roman"/>
          <w:sz w:val="24"/>
          <w:szCs w:val="24"/>
        </w:rPr>
        <w:t>s</w:t>
      </w:r>
      <w:r w:rsidRPr="00947B68">
        <w:rPr>
          <w:rFonts w:ascii="Times New Roman" w:eastAsia="Times New Roman" w:hAnsi="Times New Roman" w:cs="Times New Roman"/>
          <w:sz w:val="24"/>
          <w:szCs w:val="24"/>
        </w:rPr>
        <w:t>.</w:t>
      </w:r>
      <w:r w:rsidR="00FE2AFF">
        <w:rPr>
          <w:rFonts w:ascii="Times New Roman" w:eastAsia="Times New Roman" w:hAnsi="Times New Roman" w:cs="Times New Roman"/>
          <w:sz w:val="24"/>
          <w:szCs w:val="24"/>
        </w:rPr>
        <w:t xml:space="preserve"> Specifically, </w:t>
      </w:r>
      <w:commentRangeStart w:id="18"/>
      <w:r w:rsidR="00FE2AFF">
        <w:rPr>
          <w:rFonts w:ascii="Times New Roman" w:eastAsia="Times New Roman" w:hAnsi="Times New Roman" w:cs="Times New Roman"/>
          <w:sz w:val="24"/>
          <w:szCs w:val="24"/>
        </w:rPr>
        <w:t xml:space="preserve">we hypothesized that </w:t>
      </w:r>
      <w:r w:rsidR="00527E21">
        <w:rPr>
          <w:rFonts w:ascii="Times New Roman" w:eastAsia="Times New Roman" w:hAnsi="Times New Roman" w:cs="Times New Roman"/>
          <w:sz w:val="24"/>
          <w:szCs w:val="24"/>
        </w:rPr>
        <w:t xml:space="preserve">DO patterns in </w:t>
      </w:r>
      <w:proofErr w:type="spellStart"/>
      <w:r w:rsidR="00527E21">
        <w:rPr>
          <w:rFonts w:ascii="Times New Roman" w:eastAsia="Times New Roman" w:hAnsi="Times New Roman" w:cs="Times New Roman"/>
          <w:sz w:val="24"/>
          <w:szCs w:val="24"/>
        </w:rPr>
        <w:t>monomictic</w:t>
      </w:r>
      <w:proofErr w:type="spellEnd"/>
      <w:r w:rsidR="00527E21">
        <w:rPr>
          <w:rFonts w:ascii="Times New Roman" w:eastAsia="Times New Roman" w:hAnsi="Times New Roman" w:cs="Times New Roman"/>
          <w:sz w:val="24"/>
          <w:szCs w:val="24"/>
        </w:rPr>
        <w:t xml:space="preserve"> reservoirs were more predictable </w:t>
      </w:r>
      <w:r w:rsidR="00111E07">
        <w:rPr>
          <w:rFonts w:ascii="Times New Roman" w:eastAsia="Times New Roman" w:hAnsi="Times New Roman" w:cs="Times New Roman"/>
          <w:sz w:val="24"/>
          <w:szCs w:val="24"/>
        </w:rPr>
        <w:t>than those in polymictic reservoirs because frequent breakdown of stratification</w:t>
      </w:r>
      <w:r w:rsidR="0022523E">
        <w:rPr>
          <w:rFonts w:ascii="Times New Roman" w:eastAsia="Times New Roman" w:hAnsi="Times New Roman" w:cs="Times New Roman"/>
          <w:sz w:val="24"/>
          <w:szCs w:val="24"/>
        </w:rPr>
        <w:t xml:space="preserve"> induces rapid variability in DO</w:t>
      </w:r>
      <w:commentRangeEnd w:id="18"/>
      <w:r w:rsidR="00A8233D">
        <w:rPr>
          <w:rStyle w:val="CommentReference"/>
        </w:rPr>
        <w:commentReference w:id="18"/>
      </w:r>
      <w:r w:rsidR="00111E07">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We predicted that</w:t>
      </w:r>
      <w:r w:rsidR="00853AB9">
        <w:rPr>
          <w:rFonts w:ascii="Times New Roman" w:eastAsia="Times New Roman" w:hAnsi="Times New Roman" w:cs="Times New Roman"/>
          <w:sz w:val="24"/>
          <w:szCs w:val="24"/>
        </w:rPr>
        <w:t xml:space="preserve"> 1) DO </w:t>
      </w:r>
      <w:r w:rsidR="00801406">
        <w:rPr>
          <w:rFonts w:ascii="Times New Roman" w:eastAsia="Times New Roman" w:hAnsi="Times New Roman" w:cs="Times New Roman"/>
          <w:sz w:val="24"/>
          <w:szCs w:val="24"/>
        </w:rPr>
        <w:t xml:space="preserve">would be more predictable in </w:t>
      </w:r>
      <w:proofErr w:type="spellStart"/>
      <w:r w:rsidR="006A0BA8">
        <w:rPr>
          <w:rFonts w:ascii="Times New Roman" w:eastAsia="Times New Roman" w:hAnsi="Times New Roman" w:cs="Times New Roman"/>
          <w:sz w:val="24"/>
          <w:szCs w:val="24"/>
        </w:rPr>
        <w:t>monomictic</w:t>
      </w:r>
      <w:proofErr w:type="spellEnd"/>
      <w:r w:rsidR="006A0BA8">
        <w:rPr>
          <w:rFonts w:ascii="Times New Roman" w:eastAsia="Times New Roman" w:hAnsi="Times New Roman" w:cs="Times New Roman"/>
          <w:sz w:val="24"/>
          <w:szCs w:val="24"/>
        </w:rPr>
        <w:t xml:space="preserve"> reservoirs compared to polymictic reservoirs,</w:t>
      </w:r>
      <w:r w:rsidR="006A0BA8" w:rsidRPr="006A0BA8">
        <w:rPr>
          <w:rFonts w:ascii="Times New Roman" w:eastAsia="Times New Roman" w:hAnsi="Times New Roman" w:cs="Times New Roman"/>
          <w:sz w:val="24"/>
          <w:szCs w:val="24"/>
        </w:rPr>
        <w:t xml:space="preserve"> </w:t>
      </w:r>
      <w:r w:rsidR="006A0BA8" w:rsidRPr="00947B68">
        <w:rPr>
          <w:rFonts w:ascii="Times New Roman" w:eastAsia="Times New Roman" w:hAnsi="Times New Roman" w:cs="Times New Roman"/>
          <w:sz w:val="24"/>
          <w:szCs w:val="24"/>
        </w:rPr>
        <w:t xml:space="preserve">2) DO in polymictic reservoirs would be less predictable during the warm </w:t>
      </w:r>
      <w:r w:rsidR="006A0BA8" w:rsidRPr="00947B68">
        <w:rPr>
          <w:rFonts w:ascii="Times New Roman" w:eastAsia="Times New Roman" w:hAnsi="Times New Roman" w:cs="Times New Roman"/>
          <w:sz w:val="24"/>
          <w:szCs w:val="24"/>
        </w:rPr>
        <w:lastRenderedPageBreak/>
        <w:t xml:space="preserve">season </w:t>
      </w:r>
      <w:r w:rsidR="00AA2950">
        <w:rPr>
          <w:rFonts w:ascii="Times New Roman" w:eastAsia="Times New Roman" w:hAnsi="Times New Roman" w:cs="Times New Roman"/>
          <w:sz w:val="24"/>
          <w:szCs w:val="24"/>
        </w:rPr>
        <w:t>(</w:t>
      </w:r>
      <w:r w:rsidR="006A0BA8" w:rsidRPr="00947B68">
        <w:rPr>
          <w:rFonts w:ascii="Times New Roman" w:eastAsia="Times New Roman" w:hAnsi="Times New Roman" w:cs="Times New Roman"/>
          <w:sz w:val="24"/>
          <w:szCs w:val="24"/>
        </w:rPr>
        <w:t>when stratification</w:t>
      </w:r>
      <w:r w:rsidR="0038797D">
        <w:rPr>
          <w:rFonts w:ascii="Times New Roman" w:eastAsia="Times New Roman" w:hAnsi="Times New Roman" w:cs="Times New Roman"/>
          <w:sz w:val="24"/>
          <w:szCs w:val="24"/>
        </w:rPr>
        <w:t xml:space="preserve"> occurs intermittently</w:t>
      </w:r>
      <w:r w:rsidR="00AA2950">
        <w:rPr>
          <w:rFonts w:ascii="Times New Roman" w:eastAsia="Times New Roman" w:hAnsi="Times New Roman" w:cs="Times New Roman"/>
          <w:sz w:val="24"/>
          <w:szCs w:val="24"/>
        </w:rPr>
        <w:t>)</w:t>
      </w:r>
      <w:r w:rsidR="0038797D">
        <w:rPr>
          <w:rFonts w:ascii="Times New Roman" w:eastAsia="Times New Roman" w:hAnsi="Times New Roman" w:cs="Times New Roman"/>
          <w:sz w:val="24"/>
          <w:szCs w:val="24"/>
        </w:rPr>
        <w:t xml:space="preserve">, </w:t>
      </w:r>
      <w:commentRangeStart w:id="19"/>
      <w:r w:rsidR="0038797D">
        <w:rPr>
          <w:rFonts w:ascii="Times New Roman" w:eastAsia="Times New Roman" w:hAnsi="Times New Roman" w:cs="Times New Roman"/>
          <w:sz w:val="24"/>
          <w:szCs w:val="24"/>
        </w:rPr>
        <w:t>and</w:t>
      </w:r>
      <w:r w:rsidRPr="00947B68">
        <w:rPr>
          <w:rFonts w:ascii="Times New Roman" w:eastAsia="Times New Roman" w:hAnsi="Times New Roman" w:cs="Times New Roman"/>
          <w:sz w:val="24"/>
          <w:szCs w:val="24"/>
        </w:rPr>
        <w:t xml:space="preserve"> </w:t>
      </w:r>
      <w:r w:rsidR="0038797D">
        <w:rPr>
          <w:rFonts w:ascii="Times New Roman" w:eastAsia="Times New Roman" w:hAnsi="Times New Roman" w:cs="Times New Roman"/>
          <w:sz w:val="24"/>
          <w:szCs w:val="24"/>
        </w:rPr>
        <w:t>3</w:t>
      </w:r>
      <w:r w:rsidR="0003213E"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polymictic conditions would decrease</w:t>
      </w:r>
      <w:r w:rsidR="0038797D">
        <w:rPr>
          <w:rFonts w:ascii="Times New Roman" w:eastAsia="Times New Roman" w:hAnsi="Times New Roman" w:cs="Times New Roman"/>
          <w:sz w:val="24"/>
          <w:szCs w:val="24"/>
        </w:rPr>
        <w:t xml:space="preserve"> model skill </w:t>
      </w:r>
      <w:r w:rsidR="00AA2950">
        <w:rPr>
          <w:rFonts w:ascii="Times New Roman" w:eastAsia="Times New Roman" w:hAnsi="Times New Roman" w:cs="Times New Roman"/>
          <w:sz w:val="24"/>
          <w:szCs w:val="24"/>
        </w:rPr>
        <w:t>of</w:t>
      </w:r>
      <w:r w:rsidRPr="00947B68">
        <w:rPr>
          <w:rFonts w:ascii="Times New Roman" w:eastAsia="Times New Roman" w:hAnsi="Times New Roman" w:cs="Times New Roman"/>
          <w:sz w:val="24"/>
          <w:szCs w:val="24"/>
        </w:rPr>
        <w:t xml:space="preserve"> DO</w:t>
      </w:r>
      <w:r w:rsidR="00AA2950">
        <w:rPr>
          <w:rFonts w:ascii="Times New Roman" w:eastAsia="Times New Roman" w:hAnsi="Times New Roman" w:cs="Times New Roman"/>
          <w:sz w:val="24"/>
          <w:szCs w:val="24"/>
        </w:rPr>
        <w:t xml:space="preserve"> prediction</w:t>
      </w:r>
      <w:commentRangeEnd w:id="19"/>
      <w:r w:rsidR="005848E1">
        <w:rPr>
          <w:rStyle w:val="CommentReference"/>
        </w:rPr>
        <w:commentReference w:id="19"/>
      </w:r>
      <w:r w:rsidR="0038797D">
        <w:rPr>
          <w:rFonts w:ascii="Times New Roman" w:eastAsia="Times New Roman" w:hAnsi="Times New Roman" w:cs="Times New Roman"/>
          <w:sz w:val="24"/>
          <w:szCs w:val="24"/>
        </w:rPr>
        <w:t xml:space="preserve">. </w:t>
      </w:r>
      <w:r w:rsidR="00FF1A6E" w:rsidRPr="00947B68">
        <w:rPr>
          <w:rFonts w:ascii="Times New Roman" w:eastAsia="Times New Roman" w:hAnsi="Times New Roman" w:cs="Times New Roman"/>
          <w:sz w:val="24"/>
          <w:szCs w:val="24"/>
        </w:rPr>
        <w:t>We</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additionally explored</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 xml:space="preserve">how </w:t>
      </w:r>
      <w:r w:rsidR="00B1222B">
        <w:rPr>
          <w:rFonts w:ascii="Times New Roman" w:eastAsia="Times New Roman" w:hAnsi="Times New Roman" w:cs="Times New Roman"/>
          <w:sz w:val="24"/>
          <w:szCs w:val="24"/>
        </w:rPr>
        <w:t xml:space="preserve">predictor </w:t>
      </w:r>
      <w:r w:rsidR="0019707A" w:rsidRPr="00947B68">
        <w:rPr>
          <w:rFonts w:ascii="Times New Roman" w:eastAsia="Times New Roman" w:hAnsi="Times New Roman" w:cs="Times New Roman"/>
          <w:sz w:val="24"/>
          <w:szCs w:val="24"/>
        </w:rPr>
        <w:t>variables</w:t>
      </w:r>
      <w:r w:rsidR="003E4A92" w:rsidRPr="00947B68">
        <w:rPr>
          <w:rFonts w:ascii="Times New Roman" w:eastAsia="Times New Roman" w:hAnsi="Times New Roman" w:cs="Times New Roman"/>
          <w:sz w:val="24"/>
          <w:szCs w:val="24"/>
        </w:rPr>
        <w:t xml:space="preserve"> </w:t>
      </w:r>
      <w:r w:rsidR="00F77344">
        <w:rPr>
          <w:rFonts w:ascii="Times New Roman" w:eastAsia="Times New Roman" w:hAnsi="Times New Roman" w:cs="Times New Roman"/>
          <w:sz w:val="24"/>
          <w:szCs w:val="24"/>
        </w:rPr>
        <w:t>strongly</w:t>
      </w:r>
      <w:r w:rsidR="00B75277" w:rsidRPr="00947B68">
        <w:rPr>
          <w:rFonts w:ascii="Times New Roman" w:eastAsia="Times New Roman" w:hAnsi="Times New Roman" w:cs="Times New Roman"/>
          <w:sz w:val="24"/>
          <w:szCs w:val="24"/>
        </w:rPr>
        <w:t xml:space="preserve"> </w:t>
      </w:r>
      <w:r w:rsidR="003E4A92" w:rsidRPr="00947B68">
        <w:rPr>
          <w:rFonts w:ascii="Times New Roman" w:eastAsia="Times New Roman" w:hAnsi="Times New Roman" w:cs="Times New Roman"/>
          <w:sz w:val="24"/>
          <w:szCs w:val="24"/>
        </w:rPr>
        <w:t xml:space="preserve">associated with </w:t>
      </w:r>
      <w:r w:rsidR="007B226A" w:rsidRPr="00947B68">
        <w:rPr>
          <w:rFonts w:ascii="Times New Roman" w:eastAsia="Times New Roman" w:hAnsi="Times New Roman" w:cs="Times New Roman"/>
          <w:sz w:val="24"/>
          <w:szCs w:val="24"/>
        </w:rPr>
        <w:t>mixing (wind, water temperature</w:t>
      </w:r>
      <w:r w:rsidR="007F4043">
        <w:rPr>
          <w:rFonts w:ascii="Times New Roman" w:eastAsia="Times New Roman" w:hAnsi="Times New Roman" w:cs="Times New Roman"/>
          <w:sz w:val="24"/>
          <w:szCs w:val="24"/>
        </w:rPr>
        <w:t>, depth</w:t>
      </w:r>
      <w:r w:rsidR="007B226A" w:rsidRPr="00947B68">
        <w:rPr>
          <w:rFonts w:ascii="Times New Roman" w:eastAsia="Times New Roman" w:hAnsi="Times New Roman" w:cs="Times New Roman"/>
          <w:sz w:val="24"/>
          <w:szCs w:val="24"/>
        </w:rPr>
        <w:t>)</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contributed</w:t>
      </w:r>
      <w:r w:rsidR="0019707A" w:rsidRPr="00947B68">
        <w:rPr>
          <w:rFonts w:ascii="Times New Roman" w:eastAsia="Times New Roman" w:hAnsi="Times New Roman" w:cs="Times New Roman"/>
          <w:sz w:val="24"/>
          <w:szCs w:val="24"/>
        </w:rPr>
        <w:t xml:space="preserve"> to </w:t>
      </w:r>
      <w:del w:id="20" w:author="thad/dennis/anders/jeff" w:date="2023-12-05T13:30:00Z">
        <w:r w:rsidR="0019707A" w:rsidRPr="00947B68">
          <w:rPr>
            <w:rFonts w:ascii="Times New Roman" w:eastAsia="Times New Roman" w:hAnsi="Times New Roman" w:cs="Times New Roman"/>
            <w:sz w:val="24"/>
            <w:szCs w:val="24"/>
          </w:rPr>
          <w:delText>predictions</w:delText>
        </w:r>
      </w:del>
      <w:ins w:id="21" w:author="thad/dennis/anders/jeff" w:date="2023-12-05T13:30:00Z">
        <w:r w:rsidR="0019707A" w:rsidRPr="00947B68">
          <w:rPr>
            <w:rFonts w:ascii="Times New Roman" w:eastAsia="Times New Roman" w:hAnsi="Times New Roman" w:cs="Times New Roman"/>
            <w:sz w:val="24"/>
            <w:szCs w:val="24"/>
          </w:rPr>
          <w:t>prediction</w:t>
        </w:r>
      </w:ins>
      <w:ins w:id="22" w:author="Dennis Trolle" w:date="2023-11-26T10:33:00Z">
        <w:r w:rsidR="005848E1">
          <w:rPr>
            <w:rFonts w:ascii="Times New Roman" w:eastAsia="Times New Roman" w:hAnsi="Times New Roman" w:cs="Times New Roman"/>
            <w:sz w:val="24"/>
            <w:szCs w:val="24"/>
          </w:rPr>
          <w:t xml:space="preserve"> </w:t>
        </w:r>
      </w:ins>
      <w:ins w:id="23" w:author="thad/dennis/anders/jeff" w:date="2023-12-05T13:30:00Z">
        <w:r w:rsidR="0019707A" w:rsidRPr="00947B68">
          <w:rPr>
            <w:rFonts w:ascii="Times New Roman" w:eastAsia="Times New Roman" w:hAnsi="Times New Roman" w:cs="Times New Roman"/>
            <w:sz w:val="24"/>
            <w:szCs w:val="24"/>
          </w:rPr>
          <w:t>s</w:t>
        </w:r>
      </w:ins>
      <w:ins w:id="24" w:author="Dennis Trolle" w:date="2023-11-26T10:33:00Z">
        <w:r w:rsidR="005848E1">
          <w:rPr>
            <w:rFonts w:ascii="Times New Roman" w:eastAsia="Times New Roman" w:hAnsi="Times New Roman" w:cs="Times New Roman"/>
            <w:sz w:val="24"/>
            <w:szCs w:val="24"/>
          </w:rPr>
          <w:t>kill</w:t>
        </w:r>
      </w:ins>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across</w:t>
      </w:r>
      <w:r w:rsidR="0019707A" w:rsidRPr="00947B68">
        <w:rPr>
          <w:rFonts w:ascii="Times New Roman" w:eastAsia="Times New Roman" w:hAnsi="Times New Roman" w:cs="Times New Roman"/>
          <w:sz w:val="24"/>
          <w:szCs w:val="24"/>
        </w:rPr>
        <w:t xml:space="preserve"> reservoirs, </w:t>
      </w:r>
      <w:r w:rsidR="00AD23EB">
        <w:rPr>
          <w:rFonts w:ascii="Times New Roman" w:eastAsia="Times New Roman" w:hAnsi="Times New Roman" w:cs="Times New Roman"/>
          <w:sz w:val="24"/>
          <w:szCs w:val="24"/>
        </w:rPr>
        <w:t>seasons, and mixing conditions</w:t>
      </w:r>
      <w:r w:rsidR="00B1222B">
        <w:rPr>
          <w:rFonts w:ascii="Times New Roman" w:eastAsia="Times New Roman" w:hAnsi="Times New Roman" w:cs="Times New Roman"/>
          <w:sz w:val="24"/>
          <w:szCs w:val="24"/>
        </w:rPr>
        <w:t xml:space="preserve"> using Shapley Additive </w:t>
      </w:r>
      <w:proofErr w:type="spellStart"/>
      <w:r w:rsidR="00B1222B">
        <w:rPr>
          <w:rFonts w:ascii="Times New Roman" w:eastAsia="Times New Roman" w:hAnsi="Times New Roman" w:cs="Times New Roman"/>
          <w:sz w:val="24"/>
          <w:szCs w:val="24"/>
        </w:rPr>
        <w:t>exPlanations</w:t>
      </w:r>
      <w:proofErr w:type="spellEnd"/>
      <w:r w:rsidR="00B1222B">
        <w:rPr>
          <w:rFonts w:ascii="Times New Roman" w:eastAsia="Times New Roman" w:hAnsi="Times New Roman" w:cs="Times New Roman"/>
          <w:sz w:val="24"/>
          <w:szCs w:val="24"/>
        </w:rPr>
        <w:t xml:space="preserve"> (SHAP)</w:t>
      </w:r>
      <w:r w:rsidR="005650D9" w:rsidRPr="00947B68">
        <w:rPr>
          <w:rFonts w:ascii="Times New Roman" w:eastAsia="Times New Roman" w:hAnsi="Times New Roman" w:cs="Times New Roman"/>
          <w:sz w:val="24"/>
          <w:szCs w:val="24"/>
        </w:rPr>
        <w:t>.</w:t>
      </w:r>
      <w:r w:rsidR="008E21DD" w:rsidRPr="00947B68">
        <w:rPr>
          <w:rFonts w:ascii="Times New Roman" w:eastAsia="Times New Roman" w:hAnsi="Times New Roman" w:cs="Times New Roman"/>
          <w:sz w:val="24"/>
          <w:szCs w:val="24"/>
        </w:rPr>
        <w:t xml:space="preserve"> </w:t>
      </w:r>
      <w:r w:rsidR="005E1794" w:rsidRPr="00947B68">
        <w:rPr>
          <w:rFonts w:ascii="Times New Roman" w:eastAsia="Times New Roman" w:hAnsi="Times New Roman" w:cs="Times New Roman"/>
          <w:sz w:val="24"/>
          <w:szCs w:val="24"/>
        </w:rPr>
        <w:t xml:space="preserve">Finally, we </w:t>
      </w:r>
      <w:r w:rsidR="00782CB6" w:rsidRPr="00947B68">
        <w:rPr>
          <w:rFonts w:ascii="Times New Roman" w:eastAsia="Times New Roman" w:hAnsi="Times New Roman" w:cs="Times New Roman"/>
          <w:sz w:val="24"/>
          <w:szCs w:val="24"/>
        </w:rPr>
        <w:t>compared</w:t>
      </w:r>
      <w:r w:rsidR="005E1794" w:rsidRPr="00947B68">
        <w:rPr>
          <w:rFonts w:ascii="Times New Roman" w:eastAsia="Times New Roman" w:hAnsi="Times New Roman" w:cs="Times New Roman"/>
          <w:sz w:val="24"/>
          <w:szCs w:val="24"/>
        </w:rPr>
        <w:t xml:space="preserve"> </w:t>
      </w:r>
      <w:r w:rsidR="00782CB6" w:rsidRPr="00947B68">
        <w:rPr>
          <w:rFonts w:ascii="Times New Roman" w:eastAsia="Times New Roman" w:hAnsi="Times New Roman" w:cs="Times New Roman"/>
          <w:sz w:val="24"/>
          <w:szCs w:val="24"/>
        </w:rPr>
        <w:t xml:space="preserve">linear regression, machine learning, and process-based </w:t>
      </w:r>
      <w:r w:rsidR="005E1794" w:rsidRPr="00947B68">
        <w:rPr>
          <w:rFonts w:ascii="Times New Roman" w:eastAsia="Times New Roman" w:hAnsi="Times New Roman" w:cs="Times New Roman"/>
          <w:sz w:val="24"/>
          <w:szCs w:val="24"/>
        </w:rPr>
        <w:t>modeling approaches in a</w:t>
      </w:r>
      <w:r w:rsidR="005650D9" w:rsidRPr="00947B68">
        <w:rPr>
          <w:rFonts w:ascii="Times New Roman" w:eastAsia="Times New Roman" w:hAnsi="Times New Roman" w:cs="Times New Roman"/>
          <w:sz w:val="24"/>
          <w:szCs w:val="24"/>
        </w:rPr>
        <w:t xml:space="preserve"> single</w:t>
      </w:r>
      <w:r w:rsidR="005E1794" w:rsidRPr="00947B68">
        <w:rPr>
          <w:rFonts w:ascii="Times New Roman" w:eastAsia="Times New Roman" w:hAnsi="Times New Roman" w:cs="Times New Roman"/>
          <w:sz w:val="24"/>
          <w:szCs w:val="24"/>
        </w:rPr>
        <w:t xml:space="preserve"> polymictic reservoir to test </w:t>
      </w:r>
      <w:r w:rsidR="003A1224">
        <w:rPr>
          <w:rFonts w:ascii="Times New Roman" w:eastAsia="Times New Roman" w:hAnsi="Times New Roman" w:cs="Times New Roman"/>
          <w:sz w:val="24"/>
          <w:szCs w:val="24"/>
        </w:rPr>
        <w:t>how</w:t>
      </w:r>
      <w:r w:rsidR="005E1794" w:rsidRPr="00947B68">
        <w:rPr>
          <w:rFonts w:ascii="Times New Roman" w:eastAsia="Times New Roman" w:hAnsi="Times New Roman" w:cs="Times New Roman"/>
          <w:sz w:val="24"/>
          <w:szCs w:val="24"/>
        </w:rPr>
        <w:t xml:space="preserve"> </w:t>
      </w:r>
      <w:r w:rsidR="005A0F53" w:rsidRPr="00947B68">
        <w:rPr>
          <w:rFonts w:ascii="Times New Roman" w:eastAsia="Times New Roman" w:hAnsi="Times New Roman" w:cs="Times New Roman"/>
          <w:sz w:val="24"/>
          <w:szCs w:val="24"/>
        </w:rPr>
        <w:t xml:space="preserve">different modeling approaches fare across polymictic conditions. </w:t>
      </w:r>
    </w:p>
    <w:p w14:paraId="3797C6AA" w14:textId="77777777" w:rsidR="00837D4D" w:rsidRPr="00947B68" w:rsidRDefault="00837D4D" w:rsidP="00947B68">
      <w:pPr>
        <w:spacing w:line="480" w:lineRule="auto"/>
        <w:rPr>
          <w:rFonts w:ascii="Times New Roman" w:hAnsi="Times New Roman" w:cs="Times New Roman"/>
          <w:sz w:val="24"/>
          <w:szCs w:val="24"/>
        </w:rPr>
      </w:pPr>
    </w:p>
    <w:p w14:paraId="54AD32C3"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Methods</w:t>
      </w:r>
    </w:p>
    <w:p w14:paraId="5D4BAFB8" w14:textId="108F8EAE" w:rsidR="00E61147" w:rsidRPr="00947B68" w:rsidRDefault="00E61147"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Study site</w:t>
      </w:r>
      <w:r w:rsidR="006B4C62" w:rsidRPr="00947B68">
        <w:rPr>
          <w:rFonts w:ascii="Times New Roman" w:eastAsia="Times New Roman" w:hAnsi="Times New Roman" w:cs="Times New Roman"/>
          <w:i/>
          <w:iCs/>
          <w:sz w:val="24"/>
          <w:szCs w:val="24"/>
        </w:rPr>
        <w:t>s</w:t>
      </w:r>
      <w:r w:rsidRPr="00947B68">
        <w:rPr>
          <w:rFonts w:ascii="Times New Roman" w:eastAsia="Times New Roman" w:hAnsi="Times New Roman" w:cs="Times New Roman"/>
          <w:i/>
          <w:iCs/>
          <w:sz w:val="24"/>
          <w:szCs w:val="24"/>
        </w:rPr>
        <w:t xml:space="preserve"> and high-frequency data collection</w:t>
      </w:r>
    </w:p>
    <w:p w14:paraId="2318412F" w14:textId="063A7389" w:rsidR="00E61147" w:rsidRPr="00947B68" w:rsidRDefault="006B4C62" w:rsidP="00947B68">
      <w:pPr>
        <w:spacing w:line="480" w:lineRule="auto"/>
        <w:ind w:firstLine="720"/>
        <w:rPr>
          <w:rFonts w:ascii="Times New Roman" w:eastAsia="Times New Roman" w:hAnsi="Times New Roman" w:cs="Times New Roman"/>
          <w:sz w:val="24"/>
          <w:szCs w:val="24"/>
          <w:vertAlign w:val="subscript"/>
        </w:rPr>
      </w:pPr>
      <w:r w:rsidRPr="00947B68">
        <w:rPr>
          <w:rFonts w:ascii="Times New Roman" w:eastAsia="Times New Roman" w:hAnsi="Times New Roman" w:cs="Times New Roman"/>
          <w:sz w:val="24"/>
          <w:szCs w:val="24"/>
        </w:rPr>
        <w:t xml:space="preserve">We </w:t>
      </w:r>
      <w:r w:rsidR="008A42A2" w:rsidRPr="00947B68">
        <w:rPr>
          <w:rFonts w:ascii="Times New Roman" w:eastAsia="Times New Roman" w:hAnsi="Times New Roman" w:cs="Times New Roman"/>
          <w:sz w:val="24"/>
          <w:szCs w:val="24"/>
        </w:rPr>
        <w:t>collected</w:t>
      </w:r>
      <w:r w:rsidRPr="00947B68">
        <w:rPr>
          <w:rFonts w:ascii="Times New Roman" w:eastAsia="Times New Roman" w:hAnsi="Times New Roman" w:cs="Times New Roman"/>
          <w:sz w:val="24"/>
          <w:szCs w:val="24"/>
        </w:rPr>
        <w:t xml:space="preserve"> </w:t>
      </w:r>
      <w:r w:rsidR="00E02AE1" w:rsidRPr="00947B68">
        <w:rPr>
          <w:rFonts w:ascii="Times New Roman" w:eastAsia="Times New Roman" w:hAnsi="Times New Roman" w:cs="Times New Roman"/>
          <w:sz w:val="24"/>
          <w:szCs w:val="24"/>
        </w:rPr>
        <w:t xml:space="preserve">high frequency water temperature and </w:t>
      </w:r>
      <w:del w:id="25" w:author="Nicole Wagner" w:date="2023-11-26T14:50:00Z">
        <w:r w:rsidR="00E02AE1" w:rsidRPr="00947B68">
          <w:rPr>
            <w:rFonts w:ascii="Times New Roman" w:eastAsia="Times New Roman" w:hAnsi="Times New Roman" w:cs="Times New Roman"/>
            <w:sz w:val="24"/>
            <w:szCs w:val="24"/>
          </w:rPr>
          <w:delText>dissolved oxygen (</w:delText>
        </w:r>
      </w:del>
      <w:r w:rsidR="00E02AE1" w:rsidRPr="00947B68">
        <w:rPr>
          <w:rFonts w:ascii="Times New Roman" w:eastAsia="Times New Roman" w:hAnsi="Times New Roman" w:cs="Times New Roman"/>
          <w:sz w:val="24"/>
          <w:szCs w:val="24"/>
        </w:rPr>
        <w:t>DO</w:t>
      </w:r>
      <w:del w:id="26" w:author="Nicole Wagner" w:date="2023-11-26T14:50:00Z">
        <w:r w:rsidR="00E02AE1" w:rsidRPr="00947B68">
          <w:rPr>
            <w:rFonts w:ascii="Times New Roman" w:eastAsia="Times New Roman" w:hAnsi="Times New Roman" w:cs="Times New Roman"/>
            <w:sz w:val="24"/>
            <w:szCs w:val="24"/>
          </w:rPr>
          <w:delText>)</w:delText>
        </w:r>
      </w:del>
      <w:r w:rsidR="00E02AE1" w:rsidRPr="00947B68">
        <w:rPr>
          <w:rFonts w:ascii="Times New Roman" w:eastAsia="Times New Roman" w:hAnsi="Times New Roman" w:cs="Times New Roman"/>
          <w:sz w:val="24"/>
          <w:szCs w:val="24"/>
        </w:rPr>
        <w:t xml:space="preserve"> profiles at four south-central US reservoirs varying </w:t>
      </w:r>
      <w:r w:rsidR="00461098" w:rsidRPr="00947B68">
        <w:rPr>
          <w:rFonts w:ascii="Times New Roman" w:eastAsia="Times New Roman" w:hAnsi="Times New Roman" w:cs="Times New Roman"/>
          <w:sz w:val="24"/>
          <w:szCs w:val="24"/>
        </w:rPr>
        <w:t xml:space="preserve">in size, </w:t>
      </w:r>
      <w:r w:rsidR="002273A0" w:rsidRPr="00947B68">
        <w:rPr>
          <w:rFonts w:ascii="Times New Roman" w:eastAsia="Times New Roman" w:hAnsi="Times New Roman" w:cs="Times New Roman"/>
          <w:sz w:val="24"/>
          <w:szCs w:val="24"/>
        </w:rPr>
        <w:t xml:space="preserve">trophic status, and </w:t>
      </w:r>
      <w:r w:rsidR="00461098" w:rsidRPr="00947B68">
        <w:rPr>
          <w:rFonts w:ascii="Times New Roman" w:eastAsia="Times New Roman" w:hAnsi="Times New Roman" w:cs="Times New Roman"/>
          <w:sz w:val="24"/>
          <w:szCs w:val="24"/>
        </w:rPr>
        <w:t>mixing regime</w:t>
      </w:r>
      <w:r w:rsidR="002273A0" w:rsidRPr="00947B68">
        <w:rPr>
          <w:rFonts w:ascii="Times New Roman" w:eastAsia="Times New Roman" w:hAnsi="Times New Roman" w:cs="Times New Roman"/>
          <w:sz w:val="24"/>
          <w:szCs w:val="24"/>
        </w:rPr>
        <w:t xml:space="preserve"> (Table 1).</w:t>
      </w:r>
      <w:r w:rsidR="00E02AE1" w:rsidRPr="00947B68">
        <w:rPr>
          <w:rFonts w:ascii="Times New Roman" w:eastAsia="Times New Roman" w:hAnsi="Times New Roman" w:cs="Times New Roman"/>
          <w:sz w:val="24"/>
          <w:szCs w:val="24"/>
        </w:rPr>
        <w:t xml:space="preserve"> </w:t>
      </w:r>
      <w:r w:rsidR="00037ED0" w:rsidRPr="00947B68">
        <w:rPr>
          <w:rFonts w:ascii="Times New Roman" w:eastAsia="Times New Roman" w:hAnsi="Times New Roman" w:cs="Times New Roman"/>
          <w:sz w:val="24"/>
          <w:szCs w:val="24"/>
        </w:rPr>
        <w:t xml:space="preserve">All reservoirs </w:t>
      </w:r>
      <w:r w:rsidR="00883B6F" w:rsidRPr="00947B68">
        <w:rPr>
          <w:rFonts w:ascii="Times New Roman" w:eastAsia="Times New Roman" w:hAnsi="Times New Roman" w:cs="Times New Roman"/>
          <w:sz w:val="24"/>
          <w:szCs w:val="24"/>
        </w:rPr>
        <w:t>are</w:t>
      </w:r>
      <w:r w:rsidR="00037ED0" w:rsidRPr="00947B68">
        <w:rPr>
          <w:rFonts w:ascii="Times New Roman" w:eastAsia="Times New Roman" w:hAnsi="Times New Roman" w:cs="Times New Roman"/>
          <w:sz w:val="24"/>
          <w:szCs w:val="24"/>
        </w:rPr>
        <w:t xml:space="preserve"> in</w:t>
      </w:r>
      <w:r w:rsidR="00C76374" w:rsidRPr="00947B68">
        <w:rPr>
          <w:rFonts w:ascii="Times New Roman" w:eastAsia="Times New Roman" w:hAnsi="Times New Roman" w:cs="Times New Roman"/>
          <w:sz w:val="24"/>
          <w:szCs w:val="24"/>
        </w:rPr>
        <w:t xml:space="preserve"> </w:t>
      </w:r>
      <w:r w:rsidR="00883B6F" w:rsidRPr="00947B68">
        <w:rPr>
          <w:rFonts w:ascii="Times New Roman" w:eastAsia="Times New Roman" w:hAnsi="Times New Roman" w:cs="Times New Roman"/>
          <w:sz w:val="24"/>
          <w:szCs w:val="24"/>
        </w:rPr>
        <w:t xml:space="preserve">a </w:t>
      </w:r>
      <w:r w:rsidR="00C76374" w:rsidRPr="00947B68">
        <w:rPr>
          <w:rFonts w:ascii="Times New Roman" w:eastAsia="Times New Roman" w:hAnsi="Times New Roman" w:cs="Times New Roman"/>
          <w:sz w:val="24"/>
          <w:szCs w:val="24"/>
        </w:rPr>
        <w:t xml:space="preserve">humid </w:t>
      </w:r>
      <w:del w:id="27" w:author="thad/dennis/anders/jeff" w:date="2023-12-05T13:30:00Z">
        <w:r w:rsidR="00C76374" w:rsidRPr="00947B68">
          <w:rPr>
            <w:rFonts w:ascii="Times New Roman" w:eastAsia="Times New Roman" w:hAnsi="Times New Roman" w:cs="Times New Roman"/>
            <w:sz w:val="24"/>
            <w:szCs w:val="24"/>
          </w:rPr>
          <w:delText>subtropic</w:delText>
        </w:r>
      </w:del>
      <w:ins w:id="28" w:author="thad/dennis/anders/jeff" w:date="2023-12-05T13:30:00Z">
        <w:r w:rsidR="00C76374" w:rsidRPr="00947B68">
          <w:rPr>
            <w:rFonts w:ascii="Times New Roman" w:eastAsia="Times New Roman" w:hAnsi="Times New Roman" w:cs="Times New Roman"/>
            <w:sz w:val="24"/>
            <w:szCs w:val="24"/>
          </w:rPr>
          <w:t>subtropic</w:t>
        </w:r>
      </w:ins>
      <w:ins w:id="29" w:author="Dennis Trolle" w:date="2023-11-26T10:36:00Z">
        <w:r w:rsidR="005848E1">
          <w:rPr>
            <w:rFonts w:ascii="Times New Roman" w:eastAsia="Times New Roman" w:hAnsi="Times New Roman" w:cs="Times New Roman"/>
            <w:sz w:val="24"/>
            <w:szCs w:val="24"/>
          </w:rPr>
          <w:t>al</w:t>
        </w:r>
      </w:ins>
      <w:r w:rsidR="00C76374" w:rsidRPr="00947B68">
        <w:rPr>
          <w:rFonts w:ascii="Times New Roman" w:eastAsia="Times New Roman" w:hAnsi="Times New Roman" w:cs="Times New Roman"/>
          <w:sz w:val="24"/>
          <w:szCs w:val="24"/>
        </w:rPr>
        <w:t xml:space="preserve"> climate</w:t>
      </w:r>
      <w:r w:rsidR="00883B6F" w:rsidRPr="00947B68">
        <w:rPr>
          <w:rFonts w:ascii="Times New Roman" w:eastAsia="Times New Roman" w:hAnsi="Times New Roman" w:cs="Times New Roman"/>
          <w:sz w:val="24"/>
          <w:szCs w:val="24"/>
        </w:rPr>
        <w:t xml:space="preserve"> and do not form any significant ice cover</w:t>
      </w:r>
      <w:r w:rsidR="00396501" w:rsidRPr="00947B68">
        <w:rPr>
          <w:rFonts w:ascii="Times New Roman" w:eastAsia="Times New Roman" w:hAnsi="Times New Roman" w:cs="Times New Roman"/>
          <w:sz w:val="24"/>
          <w:szCs w:val="24"/>
        </w:rPr>
        <w:t xml:space="preserve"> during the winter</w:t>
      </w:r>
      <w:r w:rsidR="00883B6F" w:rsidRPr="00947B68">
        <w:rPr>
          <w:rFonts w:ascii="Times New Roman" w:eastAsia="Times New Roman" w:hAnsi="Times New Roman" w:cs="Times New Roman"/>
          <w:sz w:val="24"/>
          <w:szCs w:val="24"/>
        </w:rPr>
        <w:t>.</w:t>
      </w:r>
      <w:r w:rsidR="00C76374" w:rsidRPr="00947B68">
        <w:rPr>
          <w:rFonts w:ascii="Times New Roman" w:eastAsia="Times New Roman" w:hAnsi="Times New Roman" w:cs="Times New Roman"/>
          <w:sz w:val="24"/>
          <w:szCs w:val="24"/>
        </w:rPr>
        <w:t xml:space="preserve"> </w:t>
      </w:r>
      <w:r w:rsidR="00E61147" w:rsidRPr="00947B68">
        <w:rPr>
          <w:rFonts w:ascii="Times New Roman" w:eastAsia="Times New Roman" w:hAnsi="Times New Roman" w:cs="Times New Roman"/>
          <w:sz w:val="24"/>
          <w:szCs w:val="24"/>
        </w:rPr>
        <w:t>Richland</w:t>
      </w:r>
      <w:r w:rsidR="00F1460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Chambers Reservoir</w:t>
      </w:r>
      <w:r w:rsidR="00F1460B" w:rsidRPr="00947B68">
        <w:rPr>
          <w:rFonts w:ascii="Times New Roman" w:eastAsia="Times New Roman" w:hAnsi="Times New Roman" w:cs="Times New Roman"/>
          <w:sz w:val="24"/>
          <w:szCs w:val="24"/>
        </w:rPr>
        <w:t xml:space="preserve"> is a large (</w:t>
      </w:r>
      <w:r w:rsidR="00870E20" w:rsidRPr="00947B68">
        <w:rPr>
          <w:rFonts w:ascii="Times New Roman" w:eastAsia="Times New Roman" w:hAnsi="Times New Roman" w:cs="Times New Roman"/>
          <w:sz w:val="24"/>
          <w:szCs w:val="24"/>
        </w:rPr>
        <w:t>170 km</w:t>
      </w:r>
      <w:r w:rsidR="00870E20" w:rsidRPr="00947B68">
        <w:rPr>
          <w:rFonts w:ascii="Times New Roman" w:eastAsia="Times New Roman" w:hAnsi="Times New Roman" w:cs="Times New Roman"/>
          <w:sz w:val="24"/>
          <w:szCs w:val="24"/>
          <w:vertAlign w:val="superscript"/>
        </w:rPr>
        <w:t>2</w:t>
      </w:r>
      <w:r w:rsidR="00F1460B" w:rsidRPr="00947B68">
        <w:rPr>
          <w:rFonts w:ascii="Times New Roman" w:eastAsia="Times New Roman" w:hAnsi="Times New Roman" w:cs="Times New Roman"/>
          <w:sz w:val="24"/>
          <w:szCs w:val="24"/>
        </w:rPr>
        <w:t>)</w:t>
      </w:r>
      <w:r w:rsidR="00D74F98" w:rsidRPr="00947B68">
        <w:rPr>
          <w:rFonts w:ascii="Times New Roman" w:eastAsia="Times New Roman" w:hAnsi="Times New Roman" w:cs="Times New Roman"/>
          <w:sz w:val="24"/>
          <w:szCs w:val="24"/>
        </w:rPr>
        <w:t>, shallow (</w:t>
      </w:r>
      <w:r w:rsidR="003C4179" w:rsidRPr="00947B68">
        <w:rPr>
          <w:rFonts w:ascii="Times New Roman" w:eastAsia="Times New Roman" w:hAnsi="Times New Roman" w:cs="Times New Roman"/>
          <w:sz w:val="24"/>
          <w:szCs w:val="24"/>
        </w:rPr>
        <w:t xml:space="preserve">mean depth = </w:t>
      </w:r>
      <w:r w:rsidR="00D74F98" w:rsidRPr="00947B68">
        <w:rPr>
          <w:rFonts w:ascii="Times New Roman" w:eastAsia="Times New Roman" w:hAnsi="Times New Roman" w:cs="Times New Roman"/>
          <w:sz w:val="24"/>
          <w:szCs w:val="24"/>
        </w:rPr>
        <w:t>8 m)</w:t>
      </w:r>
      <w:r w:rsidR="00F1460B" w:rsidRPr="00947B68">
        <w:rPr>
          <w:rFonts w:ascii="Times New Roman" w:eastAsia="Times New Roman" w:hAnsi="Times New Roman" w:cs="Times New Roman"/>
          <w:sz w:val="24"/>
          <w:szCs w:val="24"/>
        </w:rPr>
        <w:t xml:space="preserve"> reservoir in east-central Texas</w:t>
      </w:r>
      <w:r w:rsidR="002B25EB" w:rsidRPr="00947B68">
        <w:rPr>
          <w:rFonts w:ascii="Times New Roman" w:eastAsia="Times New Roman" w:hAnsi="Times New Roman" w:cs="Times New Roman"/>
          <w:sz w:val="24"/>
          <w:szCs w:val="24"/>
        </w:rPr>
        <w:t>, USA,</w:t>
      </w:r>
      <w:r w:rsidR="00F1460B" w:rsidRPr="00947B68">
        <w:rPr>
          <w:rFonts w:ascii="Times New Roman" w:eastAsia="Times New Roman" w:hAnsi="Times New Roman" w:cs="Times New Roman"/>
          <w:sz w:val="24"/>
          <w:szCs w:val="24"/>
        </w:rPr>
        <w:t xml:space="preserve"> near the city of Corsicana</w:t>
      </w:r>
      <w:r w:rsidR="00EE5BF1" w:rsidRPr="00947B68">
        <w:rPr>
          <w:rFonts w:ascii="Times New Roman" w:eastAsia="Times New Roman" w:hAnsi="Times New Roman" w:cs="Times New Roman"/>
          <w:sz w:val="24"/>
          <w:szCs w:val="24"/>
        </w:rPr>
        <w:t xml:space="preserve">, </w:t>
      </w:r>
      <w:r w:rsidR="00352B42" w:rsidRPr="00947B68">
        <w:rPr>
          <w:rFonts w:ascii="Times New Roman" w:eastAsia="Times New Roman" w:hAnsi="Times New Roman" w:cs="Times New Roman"/>
          <w:sz w:val="24"/>
          <w:szCs w:val="24"/>
        </w:rPr>
        <w:t>~</w:t>
      </w:r>
      <w:r w:rsidR="00EE5BF1" w:rsidRPr="00947B68">
        <w:rPr>
          <w:rFonts w:ascii="Times New Roman" w:eastAsia="Times New Roman" w:hAnsi="Times New Roman" w:cs="Times New Roman"/>
          <w:sz w:val="24"/>
          <w:szCs w:val="24"/>
        </w:rPr>
        <w:t>120 km southe</w:t>
      </w:r>
      <w:r w:rsidR="00352B42" w:rsidRPr="00947B68">
        <w:rPr>
          <w:rFonts w:ascii="Times New Roman" w:eastAsia="Times New Roman" w:hAnsi="Times New Roman" w:cs="Times New Roman"/>
          <w:sz w:val="24"/>
          <w:szCs w:val="24"/>
        </w:rPr>
        <w:t>ast of the Dallas-Fort Worth Metroplex</w:t>
      </w:r>
      <w:r w:rsidR="00652A5C" w:rsidRPr="00947B68">
        <w:rPr>
          <w:rFonts w:ascii="Times New Roman" w:eastAsia="Times New Roman" w:hAnsi="Times New Roman" w:cs="Times New Roman"/>
          <w:sz w:val="24"/>
          <w:szCs w:val="24"/>
        </w:rPr>
        <w:t xml:space="preserve"> (Fig</w:t>
      </w:r>
      <w:r w:rsidR="00824EA9" w:rsidRPr="00947B68">
        <w:rPr>
          <w:rFonts w:ascii="Times New Roman" w:eastAsia="Times New Roman" w:hAnsi="Times New Roman" w:cs="Times New Roman"/>
          <w:sz w:val="24"/>
          <w:szCs w:val="24"/>
        </w:rPr>
        <w:t>.</w:t>
      </w:r>
      <w:r w:rsidR="00652A5C" w:rsidRPr="00947B68">
        <w:rPr>
          <w:rFonts w:ascii="Times New Roman" w:eastAsia="Times New Roman" w:hAnsi="Times New Roman" w:cs="Times New Roman"/>
          <w:sz w:val="24"/>
          <w:szCs w:val="24"/>
        </w:rPr>
        <w:t xml:space="preserve"> 1)</w:t>
      </w:r>
      <w:r w:rsidR="00F1460B" w:rsidRPr="00947B68">
        <w:rPr>
          <w:rFonts w:ascii="Times New Roman" w:eastAsia="Times New Roman" w:hAnsi="Times New Roman" w:cs="Times New Roman"/>
          <w:sz w:val="24"/>
          <w:szCs w:val="24"/>
        </w:rPr>
        <w:t>.</w:t>
      </w:r>
      <w:r w:rsidR="0053038B" w:rsidRPr="00947B68">
        <w:rPr>
          <w:rFonts w:ascii="Times New Roman" w:eastAsia="Times New Roman" w:hAnsi="Times New Roman" w:cs="Times New Roman"/>
          <w:sz w:val="24"/>
          <w:szCs w:val="24"/>
        </w:rPr>
        <w:t xml:space="preserve"> </w:t>
      </w:r>
      <w:r w:rsidR="00CB59A2" w:rsidRPr="00947B68">
        <w:rPr>
          <w:rFonts w:ascii="Times New Roman" w:eastAsia="Times New Roman" w:hAnsi="Times New Roman" w:cs="Times New Roman"/>
          <w:sz w:val="24"/>
          <w:szCs w:val="24"/>
        </w:rPr>
        <w:t>Eagle Mountain</w:t>
      </w:r>
      <w:r w:rsidR="007E5A93" w:rsidRPr="00947B68">
        <w:rPr>
          <w:rFonts w:ascii="Times New Roman" w:eastAsia="Times New Roman" w:hAnsi="Times New Roman" w:cs="Times New Roman"/>
          <w:sz w:val="24"/>
          <w:szCs w:val="24"/>
        </w:rPr>
        <w:t xml:space="preserve"> </w:t>
      </w:r>
      <w:ins w:id="30" w:author="Nicole Wagner" w:date="2023-11-26T14:49:00Z">
        <w:r w:rsidR="00A8233D">
          <w:rPr>
            <w:rFonts w:ascii="Times New Roman" w:eastAsia="Times New Roman" w:hAnsi="Times New Roman" w:cs="Times New Roman"/>
            <w:sz w:val="24"/>
            <w:szCs w:val="24"/>
          </w:rPr>
          <w:t>L</w:t>
        </w:r>
      </w:ins>
      <w:del w:id="31" w:author="Nicole Wagner" w:date="2023-11-26T14:49:00Z">
        <w:r w:rsidR="008F0FB4" w:rsidRPr="00947B68">
          <w:rPr>
            <w:rFonts w:ascii="Times New Roman" w:eastAsia="Times New Roman" w:hAnsi="Times New Roman" w:cs="Times New Roman"/>
            <w:sz w:val="24"/>
            <w:szCs w:val="24"/>
          </w:rPr>
          <w:delText>l</w:delText>
        </w:r>
      </w:del>
      <w:r w:rsidR="008F0FB4" w:rsidRPr="00947B68">
        <w:rPr>
          <w:rFonts w:ascii="Times New Roman" w:eastAsia="Times New Roman" w:hAnsi="Times New Roman" w:cs="Times New Roman"/>
          <w:sz w:val="24"/>
          <w:szCs w:val="24"/>
        </w:rPr>
        <w:t xml:space="preserve">ake </w:t>
      </w:r>
      <w:r w:rsidR="00702560" w:rsidRPr="00947B68">
        <w:rPr>
          <w:rFonts w:ascii="Times New Roman" w:eastAsia="Times New Roman" w:hAnsi="Times New Roman" w:cs="Times New Roman"/>
          <w:sz w:val="24"/>
          <w:szCs w:val="24"/>
        </w:rPr>
        <w:t xml:space="preserve">abuts </w:t>
      </w:r>
      <w:r w:rsidR="008F0FB4" w:rsidRPr="00947B68">
        <w:rPr>
          <w:rFonts w:ascii="Times New Roman" w:eastAsia="Times New Roman" w:hAnsi="Times New Roman" w:cs="Times New Roman"/>
          <w:sz w:val="24"/>
          <w:szCs w:val="24"/>
        </w:rPr>
        <w:t>northwest Fort Worth, Texas</w:t>
      </w:r>
      <w:r w:rsidR="00B4608A" w:rsidRPr="00947B68">
        <w:rPr>
          <w:rFonts w:ascii="Times New Roman" w:eastAsia="Times New Roman" w:hAnsi="Times New Roman" w:cs="Times New Roman"/>
          <w:sz w:val="24"/>
          <w:szCs w:val="24"/>
        </w:rPr>
        <w:t xml:space="preserve"> </w:t>
      </w:r>
      <w:r w:rsidR="00A31BFF" w:rsidRPr="00947B68">
        <w:rPr>
          <w:rFonts w:ascii="Times New Roman" w:eastAsia="Times New Roman" w:hAnsi="Times New Roman" w:cs="Times New Roman"/>
          <w:sz w:val="24"/>
          <w:szCs w:val="24"/>
        </w:rPr>
        <w:t>and has</w:t>
      </w:r>
      <w:r w:rsidR="00B4608A" w:rsidRPr="00947B68">
        <w:rPr>
          <w:rFonts w:ascii="Times New Roman" w:eastAsia="Times New Roman" w:hAnsi="Times New Roman" w:cs="Times New Roman"/>
          <w:sz w:val="24"/>
          <w:szCs w:val="24"/>
        </w:rPr>
        <w:t xml:space="preserve"> a mean depth of 6 m</w:t>
      </w:r>
      <w:r w:rsidR="00757DE6" w:rsidRPr="00947B68">
        <w:rPr>
          <w:rFonts w:ascii="Times New Roman" w:eastAsia="Times New Roman" w:hAnsi="Times New Roman" w:cs="Times New Roman"/>
          <w:sz w:val="24"/>
          <w:szCs w:val="24"/>
        </w:rPr>
        <w:t xml:space="preserve"> and surface area 36.5 km</w:t>
      </w:r>
      <w:r w:rsidR="00757DE6" w:rsidRPr="00947B68">
        <w:rPr>
          <w:rFonts w:ascii="Times New Roman" w:eastAsia="Times New Roman" w:hAnsi="Times New Roman" w:cs="Times New Roman"/>
          <w:sz w:val="24"/>
          <w:szCs w:val="24"/>
          <w:vertAlign w:val="superscript"/>
        </w:rPr>
        <w:t>2</w:t>
      </w:r>
      <w:r w:rsidR="00CB59A2" w:rsidRPr="00947B68">
        <w:rPr>
          <w:rFonts w:ascii="Times New Roman" w:eastAsia="Times New Roman" w:hAnsi="Times New Roman" w:cs="Times New Roman"/>
          <w:sz w:val="24"/>
          <w:szCs w:val="24"/>
        </w:rPr>
        <w:t>.</w:t>
      </w:r>
      <w:r w:rsidR="00A31BFF" w:rsidRPr="00947B68">
        <w:rPr>
          <w:rFonts w:ascii="Times New Roman" w:eastAsia="Times New Roman" w:hAnsi="Times New Roman" w:cs="Times New Roman"/>
          <w:sz w:val="24"/>
          <w:szCs w:val="24"/>
        </w:rPr>
        <w:t xml:space="preserve"> These reservoirs are eutrophic</w:t>
      </w:r>
      <w:r w:rsidR="004C68AC" w:rsidRPr="00947B68">
        <w:rPr>
          <w:rFonts w:ascii="Times New Roman" w:eastAsia="Times New Roman" w:hAnsi="Times New Roman" w:cs="Times New Roman"/>
          <w:sz w:val="24"/>
          <w:szCs w:val="24"/>
        </w:rPr>
        <w:t xml:space="preserve"> (CJR, unpublished data</w:t>
      </w:r>
      <w:r w:rsidR="003C0E93" w:rsidRPr="00947B68">
        <w:rPr>
          <w:rFonts w:ascii="Times New Roman" w:eastAsia="Times New Roman" w:hAnsi="Times New Roman" w:cs="Times New Roman"/>
          <w:sz w:val="24"/>
          <w:szCs w:val="24"/>
        </w:rPr>
        <w:t>;</w:t>
      </w:r>
      <w:r w:rsidR="00D72807">
        <w:rPr>
          <w:rFonts w:ascii="Times New Roman" w:eastAsia="Times New Roman" w:hAnsi="Times New Roman" w:cs="Times New Roman"/>
          <w:sz w:val="24"/>
          <w:szCs w:val="24"/>
        </w:rPr>
        <w:t xml:space="preserve"> </w:t>
      </w:r>
      <w:r w:rsidR="00D72807">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{"citationID":"W6v70FgN","properties":{"formattedCitation":"(Chrzanowski and Grover 2005)","plainCitation":"(Chrzanowski and Grover 2005)","noteIndex":0},"citationItems":[{"id":13592,"uris":["http://zotero.org/users/2374244/items/NEI9DQDX"],"itemData":{"id":13592,"type":"article-journal","container-title":"Lake and Reservoir Management","DOI":"10.1080/07438140509354411","ISSN":"1040-2381, 2151-5530","issue":"1","journalAbbreviation":"Lake and Reservoir Management","language":"en","page":"39-48","source":"DOI.org (Crossref)","title":"Temporal Coherence in Limnological Features of Two Southwestern Reservoirs","volume":"21","author":[{"family":"Chrzanowski","given":"Thomas H."},{"family":"Grover","given":"James P."}],"issued":{"date-parts":[["2005",3]]},"citation-key":"chrzanowskiTemporalCoherenceLimnological2005"}}],"schema":"https://github.com/citation-style-language/schema/raw/master/csl-citation.json"} </w:instrText>
      </w:r>
      <w:r w:rsidR="00D72807">
        <w:rPr>
          <w:rFonts w:ascii="Times New Roman" w:eastAsia="Times New Roman" w:hAnsi="Times New Roman" w:cs="Times New Roman"/>
          <w:sz w:val="24"/>
          <w:szCs w:val="24"/>
        </w:rPr>
        <w:fldChar w:fldCharType="separate"/>
      </w:r>
      <w:r w:rsidR="00D72807" w:rsidRPr="00D72807">
        <w:rPr>
          <w:rFonts w:ascii="Times New Roman" w:hAnsi="Times New Roman" w:cs="Times New Roman"/>
          <w:sz w:val="24"/>
        </w:rPr>
        <w:t>Chrzanowski and Grover 2005)</w:t>
      </w:r>
      <w:r w:rsidR="00D72807">
        <w:rPr>
          <w:rFonts w:ascii="Times New Roman" w:eastAsia="Times New Roman" w:hAnsi="Times New Roman" w:cs="Times New Roman"/>
          <w:sz w:val="24"/>
          <w:szCs w:val="24"/>
        </w:rPr>
        <w:fldChar w:fldCharType="end"/>
      </w:r>
      <w:r w:rsidR="00A31BFF" w:rsidRPr="00947B68">
        <w:rPr>
          <w:rFonts w:ascii="Times New Roman" w:eastAsia="Times New Roman" w:hAnsi="Times New Roman" w:cs="Times New Roman"/>
          <w:sz w:val="24"/>
          <w:szCs w:val="24"/>
        </w:rPr>
        <w:t>.</w:t>
      </w:r>
      <w:r w:rsidR="004F3762" w:rsidRPr="00947B68">
        <w:rPr>
          <w:rFonts w:ascii="Times New Roman" w:eastAsia="Times New Roman" w:hAnsi="Times New Roman" w:cs="Times New Roman"/>
          <w:sz w:val="24"/>
          <w:szCs w:val="24"/>
        </w:rPr>
        <w:t xml:space="preserve"> </w:t>
      </w:r>
      <w:r w:rsidR="0053038B" w:rsidRPr="00947B68">
        <w:rPr>
          <w:rFonts w:ascii="Times New Roman" w:eastAsia="Times New Roman" w:hAnsi="Times New Roman" w:cs="Times New Roman"/>
          <w:sz w:val="24"/>
          <w:szCs w:val="24"/>
        </w:rPr>
        <w:t>Tarrant Regional Water District</w:t>
      </w:r>
      <w:r w:rsidR="00E61147" w:rsidRPr="00947B68">
        <w:rPr>
          <w:rFonts w:ascii="Times New Roman" w:eastAsia="Times New Roman" w:hAnsi="Times New Roman" w:cs="Times New Roman"/>
          <w:sz w:val="24"/>
          <w:szCs w:val="24"/>
        </w:rPr>
        <w:t xml:space="preserve"> </w:t>
      </w:r>
      <w:r w:rsidR="000C64C3" w:rsidRPr="00947B68">
        <w:rPr>
          <w:rFonts w:ascii="Times New Roman" w:eastAsia="Times New Roman" w:hAnsi="Times New Roman" w:cs="Times New Roman"/>
          <w:sz w:val="24"/>
          <w:szCs w:val="24"/>
        </w:rPr>
        <w:t xml:space="preserve">owns and operates the </w:t>
      </w:r>
      <w:r w:rsidR="00CB59A2" w:rsidRPr="00947B68">
        <w:rPr>
          <w:rFonts w:ascii="Times New Roman" w:eastAsia="Times New Roman" w:hAnsi="Times New Roman" w:cs="Times New Roman"/>
          <w:sz w:val="24"/>
          <w:szCs w:val="24"/>
        </w:rPr>
        <w:t>two Texas reservoirs</w:t>
      </w:r>
      <w:r w:rsidR="000C64C3" w:rsidRPr="00947B68">
        <w:rPr>
          <w:rFonts w:ascii="Times New Roman" w:eastAsia="Times New Roman" w:hAnsi="Times New Roman" w:cs="Times New Roman"/>
          <w:sz w:val="24"/>
          <w:szCs w:val="24"/>
        </w:rPr>
        <w:t xml:space="preserve"> to serve drinking water needs to the city </w:t>
      </w:r>
      <w:r w:rsidR="002B25EB" w:rsidRPr="00947B68">
        <w:rPr>
          <w:rFonts w:ascii="Times New Roman" w:eastAsia="Times New Roman" w:hAnsi="Times New Roman" w:cs="Times New Roman"/>
          <w:sz w:val="24"/>
          <w:szCs w:val="24"/>
        </w:rPr>
        <w:t xml:space="preserve">and surrounding areas </w:t>
      </w:r>
      <w:r w:rsidR="000C64C3" w:rsidRPr="00947B68">
        <w:rPr>
          <w:rFonts w:ascii="Times New Roman" w:eastAsia="Times New Roman" w:hAnsi="Times New Roman" w:cs="Times New Roman"/>
          <w:sz w:val="24"/>
          <w:szCs w:val="24"/>
        </w:rPr>
        <w:t>of Fort Worth, Texas</w:t>
      </w:r>
      <w:r w:rsidR="002B25EB" w:rsidRPr="00947B68">
        <w:rPr>
          <w:rFonts w:ascii="Times New Roman" w:eastAsia="Times New Roman" w:hAnsi="Times New Roman" w:cs="Times New Roman"/>
          <w:sz w:val="24"/>
          <w:szCs w:val="24"/>
        </w:rPr>
        <w:t xml:space="preserve">. </w:t>
      </w:r>
      <w:r w:rsidR="00DA15BC" w:rsidRPr="00947B68">
        <w:rPr>
          <w:rFonts w:ascii="Times New Roman" w:eastAsia="Times New Roman" w:hAnsi="Times New Roman" w:cs="Times New Roman"/>
          <w:sz w:val="24"/>
          <w:szCs w:val="24"/>
        </w:rPr>
        <w:t xml:space="preserve">Lake Maumelle is a </w:t>
      </w:r>
      <w:r w:rsidR="00184EC1" w:rsidRPr="00947B68">
        <w:rPr>
          <w:rFonts w:ascii="Times New Roman" w:eastAsia="Times New Roman" w:hAnsi="Times New Roman" w:cs="Times New Roman"/>
          <w:sz w:val="24"/>
          <w:szCs w:val="24"/>
        </w:rPr>
        <w:t>36 km</w:t>
      </w:r>
      <w:r w:rsidR="00184EC1" w:rsidRPr="00947B68">
        <w:rPr>
          <w:rFonts w:ascii="Times New Roman" w:eastAsia="Times New Roman" w:hAnsi="Times New Roman" w:cs="Times New Roman"/>
          <w:sz w:val="24"/>
          <w:szCs w:val="24"/>
          <w:vertAlign w:val="superscript"/>
        </w:rPr>
        <w:t>2</w:t>
      </w:r>
      <w:r w:rsidR="00EB2E28" w:rsidRPr="00947B68">
        <w:rPr>
          <w:rFonts w:ascii="Times New Roman" w:eastAsia="Times New Roman" w:hAnsi="Times New Roman" w:cs="Times New Roman"/>
          <w:sz w:val="24"/>
          <w:szCs w:val="24"/>
        </w:rPr>
        <w:t xml:space="preserve">, mesotrophic </w:t>
      </w:r>
      <w:r w:rsidR="00184EC1" w:rsidRPr="00947B68">
        <w:rPr>
          <w:rFonts w:ascii="Times New Roman" w:eastAsia="Times New Roman" w:hAnsi="Times New Roman" w:cs="Times New Roman"/>
          <w:sz w:val="24"/>
          <w:szCs w:val="24"/>
        </w:rPr>
        <w:t>reservoir</w:t>
      </w:r>
      <w:r w:rsidR="007B3958" w:rsidRPr="00947B68">
        <w:rPr>
          <w:rFonts w:ascii="Times New Roman" w:eastAsia="Times New Roman" w:hAnsi="Times New Roman" w:cs="Times New Roman"/>
          <w:sz w:val="24"/>
          <w:szCs w:val="24"/>
        </w:rPr>
        <w:t xml:space="preserve"> with a mean depth </w:t>
      </w:r>
      <w:r w:rsidR="00A9201C" w:rsidRPr="00947B68">
        <w:rPr>
          <w:rFonts w:ascii="Times New Roman" w:eastAsia="Times New Roman" w:hAnsi="Times New Roman" w:cs="Times New Roman"/>
          <w:sz w:val="24"/>
          <w:szCs w:val="24"/>
        </w:rPr>
        <w:t>of 7.5 m</w:t>
      </w:r>
      <w:r w:rsidR="009B33D8" w:rsidRPr="00947B68">
        <w:rPr>
          <w:rFonts w:ascii="Times New Roman" w:eastAsia="Times New Roman" w:hAnsi="Times New Roman" w:cs="Times New Roman"/>
          <w:sz w:val="24"/>
          <w:szCs w:val="24"/>
        </w:rPr>
        <w:t xml:space="preserve">, operated by Central Arkansas Water </w:t>
      </w:r>
      <w:r w:rsidR="00A62006" w:rsidRPr="00947B68">
        <w:rPr>
          <w:rFonts w:ascii="Times New Roman" w:eastAsia="Times New Roman" w:hAnsi="Times New Roman" w:cs="Times New Roman"/>
          <w:sz w:val="24"/>
          <w:szCs w:val="24"/>
        </w:rPr>
        <w:t>to provide drinking water to the city of Little Rock</w:t>
      </w:r>
      <w:r w:rsidR="00A40949">
        <w:rPr>
          <w:rFonts w:ascii="Times New Roman" w:eastAsia="Times New Roman" w:hAnsi="Times New Roman" w:cs="Times New Roman"/>
          <w:sz w:val="24"/>
          <w:szCs w:val="24"/>
        </w:rPr>
        <w:t xml:space="preserve"> </w:t>
      </w:r>
      <w:r w:rsidR="00174749">
        <w:rPr>
          <w:rFonts w:ascii="Times New Roman" w:eastAsia="Times New Roman" w:hAnsi="Times New Roman" w:cs="Times New Roman"/>
          <w:sz w:val="24"/>
          <w:szCs w:val="24"/>
        </w:rPr>
        <w:fldChar w:fldCharType="begin"/>
      </w:r>
      <w:r w:rsidR="00174749">
        <w:rPr>
          <w:rFonts w:ascii="Times New Roman" w:eastAsia="Times New Roman" w:hAnsi="Times New Roman" w:cs="Times New Roman"/>
          <w:sz w:val="24"/>
          <w:szCs w:val="24"/>
        </w:rPr>
        <w:instrText xml:space="preserve"> ADDIN ZOTERO_ITEM CSL_CITATION {"citationID":"4VfRdZWg","properties":{"formattedCitation":"(Shaver 2015)","plainCitation":"(Shaver 2015)","noteIndex":0},"citationItems":[{"id":13269,"uris":["http://zotero.org/users/2374244/items/MC7SHMCV"],"itemData":{"id":13269,"type":"thesis","abstract":"Since 1989 the United States Geological Survey (USGS) and Central Arkansas Water (CAW) have collected water quality and phytoplankton samples from Lake Maumelle in Central Arkansas. These samples were collected from three locations within the reservoir. Phytoplankton samples for 2009 were identified to genus and counted. The phytoplankton did not follow a typical succession pattern for north temperate lakes. Starting in late winter, Chlorophyta tended to be the dominant division followed by Cyanophyta in the fall. Diversity was relatively high at all sampling locations and no differences among sites were detected. Total phosphorus appeared to be the limiting nutrient. Based on total phosphorus and chlorophyll a, Lake Maumelle ranges between oligotrophic and mesotrophic. Total nitrogen indicted the Lake was oligotrophic. Secchi disc indicated eutrophic conditions. Secchi disc may not be appropriate for estimating lake trophic status in reservoirs in a more southern part of the temperate zone.","event-place":"United States -- Arkansas","genre":"M.S.","language":"English","license":"Database copyright ProQuest LLC; ProQuest does not claim copyright in the individual underlying works.","note":"ISBN: 9781339793474","number-of-pages":"68","publisher":"University of Arkansas at Little Rock","publisher-place":"United States -- Arkansas","source":"ProQuest","title":"Overview of the phytoplankton and water quality of Lake Maumelle for 2009","URL":"https://www.proquest.com/docview/1803307615/abstract/B0EB55849E6C46F0PQ/1","author":[{"family":"Shaver","given":"Richard R."}],"accessed":{"date-parts":[["2023",9,4]]},"issued":{"date-parts":[["2015"]]},"citation-key":"shaverOverviewPhytoplanktonWater2015"}}],"schema":"https://github.com/citation-style-language/schema/raw/master/csl-citation.json"} </w:instrText>
      </w:r>
      <w:r w:rsidR="00174749">
        <w:rPr>
          <w:rFonts w:ascii="Times New Roman" w:eastAsia="Times New Roman" w:hAnsi="Times New Roman" w:cs="Times New Roman"/>
          <w:sz w:val="24"/>
          <w:szCs w:val="24"/>
        </w:rPr>
        <w:fldChar w:fldCharType="separate"/>
      </w:r>
      <w:r w:rsidR="00174749" w:rsidRPr="00174749">
        <w:rPr>
          <w:rFonts w:ascii="Times New Roman" w:hAnsi="Times New Roman" w:cs="Times New Roman"/>
          <w:sz w:val="24"/>
        </w:rPr>
        <w:t>(Shaver 2015)</w:t>
      </w:r>
      <w:r w:rsidR="00174749">
        <w:rPr>
          <w:rFonts w:ascii="Times New Roman" w:eastAsia="Times New Roman" w:hAnsi="Times New Roman" w:cs="Times New Roman"/>
          <w:sz w:val="24"/>
          <w:szCs w:val="24"/>
        </w:rPr>
        <w:fldChar w:fldCharType="end"/>
      </w:r>
      <w:r w:rsidR="00174749">
        <w:rPr>
          <w:rFonts w:ascii="Times New Roman" w:eastAsia="Times New Roman" w:hAnsi="Times New Roman" w:cs="Times New Roman"/>
          <w:sz w:val="24"/>
          <w:szCs w:val="24"/>
        </w:rPr>
        <w:t>.</w:t>
      </w:r>
      <w:r w:rsidR="00A62006" w:rsidRPr="00947B68">
        <w:rPr>
          <w:rFonts w:ascii="Times New Roman" w:eastAsia="Times New Roman" w:hAnsi="Times New Roman" w:cs="Times New Roman"/>
          <w:sz w:val="24"/>
          <w:szCs w:val="24"/>
        </w:rPr>
        <w:t xml:space="preserve"> Lake Fayetteville is a small </w:t>
      </w:r>
      <w:r w:rsidR="00057503" w:rsidRPr="00947B68">
        <w:rPr>
          <w:rFonts w:ascii="Times New Roman" w:eastAsia="Times New Roman" w:hAnsi="Times New Roman" w:cs="Times New Roman"/>
          <w:sz w:val="24"/>
          <w:szCs w:val="24"/>
        </w:rPr>
        <w:t>(0.8 km</w:t>
      </w:r>
      <w:r w:rsidR="00057503" w:rsidRPr="00947B68">
        <w:rPr>
          <w:rFonts w:ascii="Times New Roman" w:eastAsia="Times New Roman" w:hAnsi="Times New Roman" w:cs="Times New Roman"/>
          <w:sz w:val="24"/>
          <w:szCs w:val="24"/>
          <w:vertAlign w:val="superscript"/>
        </w:rPr>
        <w:t>2</w:t>
      </w:r>
      <w:r w:rsidR="00057503" w:rsidRPr="00947B68">
        <w:rPr>
          <w:rFonts w:ascii="Times New Roman" w:eastAsia="Times New Roman" w:hAnsi="Times New Roman" w:cs="Times New Roman"/>
          <w:sz w:val="24"/>
          <w:szCs w:val="24"/>
        </w:rPr>
        <w:t>)</w:t>
      </w:r>
      <w:r w:rsidR="000D4EE5" w:rsidRPr="00947B68">
        <w:rPr>
          <w:rFonts w:ascii="Times New Roman" w:eastAsia="Times New Roman" w:hAnsi="Times New Roman" w:cs="Times New Roman"/>
          <w:sz w:val="24"/>
          <w:szCs w:val="24"/>
        </w:rPr>
        <w:t>, hypereutrophic</w:t>
      </w:r>
      <w:r w:rsidR="009F5EC8" w:rsidRPr="00947B68">
        <w:rPr>
          <w:rFonts w:ascii="Times New Roman" w:eastAsia="Times New Roman" w:hAnsi="Times New Roman" w:cs="Times New Roman"/>
          <w:sz w:val="24"/>
          <w:szCs w:val="24"/>
        </w:rPr>
        <w:t xml:space="preserve"> reservoir</w:t>
      </w:r>
      <w:r w:rsidR="00876DC0" w:rsidRPr="00947B68">
        <w:rPr>
          <w:rFonts w:ascii="Times New Roman" w:eastAsia="Times New Roman" w:hAnsi="Times New Roman" w:cs="Times New Roman"/>
          <w:sz w:val="24"/>
          <w:szCs w:val="24"/>
        </w:rPr>
        <w:t xml:space="preserve"> with a mean </w:t>
      </w:r>
      <w:r w:rsidR="00876DC0" w:rsidRPr="00947B68">
        <w:rPr>
          <w:rFonts w:ascii="Times New Roman" w:eastAsia="Times New Roman" w:hAnsi="Times New Roman" w:cs="Times New Roman"/>
          <w:sz w:val="24"/>
          <w:szCs w:val="24"/>
        </w:rPr>
        <w:lastRenderedPageBreak/>
        <w:t xml:space="preserve">depth of ~3m </w:t>
      </w:r>
      <w:r w:rsidR="001B38DF" w:rsidRPr="00947B68">
        <w:rPr>
          <w:rFonts w:ascii="Times New Roman" w:eastAsia="Times New Roman" w:hAnsi="Times New Roman" w:cs="Times New Roman"/>
          <w:sz w:val="24"/>
          <w:szCs w:val="24"/>
        </w:rPr>
        <w:t>and</w:t>
      </w:r>
      <w:ins w:id="32" w:author="thad/dennis/anders/jeff" w:date="2023-12-05T13:30:00Z">
        <w:r w:rsidR="001B38DF" w:rsidRPr="00947B68">
          <w:rPr>
            <w:rFonts w:ascii="Times New Roman" w:eastAsia="Times New Roman" w:hAnsi="Times New Roman" w:cs="Times New Roman"/>
            <w:sz w:val="24"/>
            <w:szCs w:val="24"/>
          </w:rPr>
          <w:t xml:space="preserve"> </w:t>
        </w:r>
      </w:ins>
      <w:ins w:id="33" w:author="Thad Scott" w:date="2023-12-04T08:48:00Z">
        <w:r w:rsidR="00A66539">
          <w:rPr>
            <w:rFonts w:ascii="Times New Roman" w:eastAsia="Times New Roman" w:hAnsi="Times New Roman" w:cs="Times New Roman"/>
            <w:sz w:val="24"/>
            <w:szCs w:val="24"/>
          </w:rPr>
          <w:t>which serves as a secondary water supply source for</w:t>
        </w:r>
      </w:ins>
      <w:ins w:id="34" w:author="Thad Scott" w:date="2023-12-04T08:49:00Z">
        <w:r w:rsidR="00A66539">
          <w:rPr>
            <w:rFonts w:ascii="Times New Roman" w:eastAsia="Times New Roman" w:hAnsi="Times New Roman" w:cs="Times New Roman"/>
            <w:sz w:val="24"/>
            <w:szCs w:val="24"/>
          </w:rPr>
          <w:t xml:space="preserve"> the City of Fayetteville, Arkansas and is otherwise </w:t>
        </w:r>
      </w:ins>
      <w:del w:id="35" w:author="Thad Scott" w:date="2023-12-04T08:49:00Z">
        <w:r w:rsidR="001B38DF" w:rsidRPr="00947B68" w:rsidDel="00A66539">
          <w:rPr>
            <w:rFonts w:ascii="Times New Roman" w:eastAsia="Times New Roman" w:hAnsi="Times New Roman" w:cs="Times New Roman"/>
            <w:sz w:val="24"/>
            <w:szCs w:val="24"/>
          </w:rPr>
          <w:delText xml:space="preserve">primarily </w:delText>
        </w:r>
      </w:del>
      <w:r w:rsidR="001B38DF" w:rsidRPr="00947B68">
        <w:rPr>
          <w:rFonts w:ascii="Times New Roman" w:eastAsia="Times New Roman" w:hAnsi="Times New Roman" w:cs="Times New Roman"/>
          <w:sz w:val="24"/>
          <w:szCs w:val="24"/>
        </w:rPr>
        <w:t>used for recreation</w:t>
      </w:r>
      <w:r w:rsidR="00174749">
        <w:rPr>
          <w:rFonts w:ascii="Times New Roman" w:eastAsia="Times New Roman" w:hAnsi="Times New Roman" w:cs="Times New Roman"/>
          <w:sz w:val="24"/>
          <w:szCs w:val="24"/>
        </w:rPr>
        <w:t xml:space="preserve"> </w:t>
      </w:r>
      <w:r w:rsidR="00983501">
        <w:rPr>
          <w:rFonts w:ascii="Times New Roman" w:eastAsia="Times New Roman" w:hAnsi="Times New Roman" w:cs="Times New Roman"/>
          <w:sz w:val="24"/>
          <w:szCs w:val="24"/>
        </w:rPr>
        <w:fldChar w:fldCharType="begin"/>
      </w:r>
      <w:r w:rsidR="00983501">
        <w:rPr>
          <w:rFonts w:ascii="Times New Roman" w:eastAsia="Times New Roman" w:hAnsi="Times New Roman" w:cs="Times New Roman"/>
          <w:sz w:val="24"/>
          <w:szCs w:val="24"/>
        </w:rPr>
        <w:instrText xml:space="preserve"> ADDIN ZOTERO_ITEM CSL_CITATION {"citationID":"uMZfOBhf","properties":{"formattedCitation":"(Grantz et al. 2012, Haggard et al. 2023)","plainCitation":"(Grantz et al. 2012, Haggard et al. 2023)","noteIndex":0},"citationItems":[{"id":716,"uris":["http://zotero.org/users/2374244/items/YDPMI9PE"],"itemData":{"id":716,"type":"article-journal","container-title":"Limnology and oceanography","issue":"4","note":"publisher: Wiley Online Library","page":"925–935","source":"Google Scholar","title":"Partitioning whole-lake denitrification using in situ dinitrogen gas accumulation and intact sediment core experiments","volume":"57","author":[{"family":"Grantz","given":"Erin M."},{"family":"Kogo","given":"Aki"},{"family":"Scott","given":"J. Thad"}],"issued":{"date-parts":[["2012"]]},"citation-key":"grantzPartitioningWholelakeDenitrification2012"}},{"id":13595,"uris":["http://zotero.org/users/2374244/items/MPK7SD49"],"itemData":{"id":13595,"type":"article-journal","container-title":"Journal of the ASABE","DOI":"10.13031/ja.15273","issue":"2","note":"publisher: American Society of Agricultural and Biological Engineers","page":"307-317","source":"Google Scholar","title":"Microcystin shows thresholds and hierarchical structure with physiochemical properties at Lake Fayetteville, Arkansas, May through September 2020","volume":"66","author":[{"family":"Haggard","given":"Brian E."},{"family":"Grantz","given":"Erin"},{"family":"Austin","given":"Brad J."},{"family":"Lasater","given":"Abbie LaNell"},{"family":"Haddock","given":"Lillie L."},{"family":"Ferri","given":"Alyssa"},{"family":"Wagner","given":"Nicole D."},{"family":"Scott","given":"J. Thad"}],"issued":{"date-parts":[["2023"]]},"citation-key":"haggardMicrocystinShowsThresholds2023"}}],"schema":"https://github.com/citation-style-language/schema/raw/master/csl-citation.json"} </w:instrText>
      </w:r>
      <w:r w:rsidR="00983501">
        <w:rPr>
          <w:rFonts w:ascii="Times New Roman" w:eastAsia="Times New Roman" w:hAnsi="Times New Roman" w:cs="Times New Roman"/>
          <w:sz w:val="24"/>
          <w:szCs w:val="24"/>
        </w:rPr>
        <w:fldChar w:fldCharType="separate"/>
      </w:r>
      <w:r w:rsidR="00983501" w:rsidRPr="00983501">
        <w:rPr>
          <w:rFonts w:ascii="Times New Roman" w:hAnsi="Times New Roman" w:cs="Times New Roman"/>
          <w:sz w:val="24"/>
        </w:rPr>
        <w:t>(Grantz et al. 2012, Haggard et al. 2023)</w:t>
      </w:r>
      <w:r w:rsidR="00983501">
        <w:rPr>
          <w:rFonts w:ascii="Times New Roman" w:eastAsia="Times New Roman" w:hAnsi="Times New Roman" w:cs="Times New Roman"/>
          <w:sz w:val="24"/>
          <w:szCs w:val="24"/>
        </w:rPr>
        <w:fldChar w:fldCharType="end"/>
      </w:r>
      <w:r w:rsidR="000E5A32">
        <w:rPr>
          <w:rFonts w:ascii="Times New Roman" w:eastAsia="Times New Roman" w:hAnsi="Times New Roman" w:cs="Times New Roman"/>
          <w:sz w:val="24"/>
          <w:szCs w:val="24"/>
        </w:rPr>
        <w:t>.</w:t>
      </w:r>
    </w:p>
    <w:p w14:paraId="38306225" w14:textId="45BA23DB" w:rsidR="00236ACB" w:rsidRPr="00947B68" w:rsidRDefault="006E34FB" w:rsidP="00947B68">
      <w:pPr>
        <w:spacing w:line="480" w:lineRule="auto"/>
        <w:ind w:firstLine="720"/>
        <w:rPr>
          <w:rFonts w:ascii="Times New Roman" w:hAnsi="Times New Roman" w:cs="Times New Roman"/>
          <w:sz w:val="24"/>
          <w:szCs w:val="24"/>
        </w:rPr>
      </w:pPr>
      <w:r w:rsidRPr="00947B68">
        <w:rPr>
          <w:rFonts w:ascii="Times New Roman" w:eastAsia="Times New Roman" w:hAnsi="Times New Roman" w:cs="Times New Roman"/>
          <w:sz w:val="24"/>
          <w:szCs w:val="24"/>
        </w:rPr>
        <w:t xml:space="preserve">DO and water temperature </w:t>
      </w:r>
      <w:r w:rsidR="009A24D3" w:rsidRPr="00947B68">
        <w:rPr>
          <w:rFonts w:ascii="Times New Roman" w:eastAsia="Times New Roman" w:hAnsi="Times New Roman" w:cs="Times New Roman"/>
          <w:sz w:val="24"/>
          <w:szCs w:val="24"/>
        </w:rPr>
        <w:t xml:space="preserve">profiles </w:t>
      </w:r>
      <w:r w:rsidR="00160A2F" w:rsidRPr="00947B68">
        <w:rPr>
          <w:rFonts w:ascii="Times New Roman" w:eastAsia="Times New Roman" w:hAnsi="Times New Roman" w:cs="Times New Roman"/>
          <w:sz w:val="24"/>
          <w:szCs w:val="24"/>
        </w:rPr>
        <w:t xml:space="preserve">at Richland-Chambers, </w:t>
      </w:r>
      <w:r w:rsidR="00F35436" w:rsidRPr="00947B68">
        <w:rPr>
          <w:rFonts w:ascii="Times New Roman" w:eastAsia="Times New Roman" w:hAnsi="Times New Roman" w:cs="Times New Roman"/>
          <w:sz w:val="24"/>
          <w:szCs w:val="24"/>
        </w:rPr>
        <w:t xml:space="preserve">Eagle Mountain, and Fayetteville </w:t>
      </w:r>
      <w:r w:rsidR="00DB25F5" w:rsidRPr="00947B68">
        <w:rPr>
          <w:rFonts w:ascii="Times New Roman" w:eastAsia="Times New Roman" w:hAnsi="Times New Roman" w:cs="Times New Roman"/>
          <w:sz w:val="24"/>
          <w:szCs w:val="24"/>
        </w:rPr>
        <w:t>were collected using</w:t>
      </w:r>
      <w:r w:rsidR="005950DC" w:rsidRPr="00947B68">
        <w:rPr>
          <w:rFonts w:ascii="Times New Roman" w:eastAsia="Times New Roman" w:hAnsi="Times New Roman" w:cs="Times New Roman"/>
          <w:sz w:val="24"/>
          <w:szCs w:val="24"/>
        </w:rPr>
        <w:t xml:space="preserve"> </w:t>
      </w:r>
      <w:r w:rsidR="00094EFC" w:rsidRPr="00947B68">
        <w:rPr>
          <w:rFonts w:ascii="Times New Roman" w:eastAsia="Times New Roman" w:hAnsi="Times New Roman" w:cs="Times New Roman"/>
          <w:sz w:val="24"/>
          <w:szCs w:val="24"/>
        </w:rPr>
        <w:t>an autonomous vertical profiler (Instrumental Solutions, Inc.</w:t>
      </w:r>
      <w:r w:rsidR="00FF7B5B" w:rsidRPr="00947B68">
        <w:rPr>
          <w:rFonts w:ascii="Times New Roman" w:eastAsia="Times New Roman" w:hAnsi="Times New Roman" w:cs="Times New Roman"/>
          <w:sz w:val="24"/>
          <w:szCs w:val="24"/>
        </w:rPr>
        <w:t>,</w:t>
      </w:r>
      <w:r w:rsidR="00094EFC" w:rsidRPr="00947B68">
        <w:rPr>
          <w:rFonts w:ascii="Times New Roman" w:eastAsia="Times New Roman" w:hAnsi="Times New Roman" w:cs="Times New Roman"/>
          <w:sz w:val="24"/>
          <w:szCs w:val="24"/>
        </w:rPr>
        <w:t xml:space="preserve"> </w:t>
      </w:r>
      <w:r w:rsidR="00FF7B5B" w:rsidRPr="00947B68">
        <w:rPr>
          <w:rFonts w:ascii="Times New Roman" w:eastAsia="Times New Roman" w:hAnsi="Times New Roman" w:cs="Times New Roman"/>
          <w:sz w:val="24"/>
          <w:szCs w:val="24"/>
        </w:rPr>
        <w:t xml:space="preserve">Vicksburg, </w:t>
      </w:r>
      <w:proofErr w:type="gramStart"/>
      <w:r w:rsidR="00FF7B5B" w:rsidRPr="00947B68">
        <w:rPr>
          <w:rFonts w:ascii="Times New Roman" w:eastAsia="Times New Roman" w:hAnsi="Times New Roman" w:cs="Times New Roman"/>
          <w:sz w:val="24"/>
          <w:szCs w:val="24"/>
        </w:rPr>
        <w:t>MS</w:t>
      </w:r>
      <w:r w:rsidR="0046255C" w:rsidRPr="00947B68">
        <w:rPr>
          <w:rFonts w:ascii="Times New Roman" w:eastAsia="Times New Roman" w:hAnsi="Times New Roman" w:cs="Times New Roman"/>
          <w:sz w:val="24"/>
          <w:szCs w:val="24"/>
        </w:rPr>
        <w:t>;</w:t>
      </w:r>
      <w:proofErr w:type="gramEnd"/>
      <w:r w:rsidR="0046255C" w:rsidRPr="00947B68">
        <w:rPr>
          <w:rFonts w:ascii="Times New Roman" w:eastAsia="Times New Roman" w:hAnsi="Times New Roman" w:cs="Times New Roman"/>
          <w:sz w:val="24"/>
          <w:szCs w:val="24"/>
        </w:rPr>
        <w:t xml:space="preserve"> as described in Wagner et al. 2023</w:t>
      </w:r>
      <w:r w:rsidR="00094EFC" w:rsidRPr="00947B68">
        <w:rPr>
          <w:rFonts w:ascii="Times New Roman" w:eastAsia="Times New Roman" w:hAnsi="Times New Roman" w:cs="Times New Roman"/>
          <w:sz w:val="24"/>
          <w:szCs w:val="24"/>
        </w:rPr>
        <w:t>)</w:t>
      </w:r>
      <w:r w:rsidR="002C1AA4" w:rsidRPr="00947B68">
        <w:rPr>
          <w:rFonts w:ascii="Times New Roman" w:eastAsia="Times New Roman" w:hAnsi="Times New Roman" w:cs="Times New Roman"/>
          <w:sz w:val="24"/>
          <w:szCs w:val="24"/>
        </w:rPr>
        <w:t xml:space="preserve">. </w:t>
      </w:r>
      <w:r w:rsidR="00E538BB" w:rsidRPr="00947B68">
        <w:rPr>
          <w:rFonts w:ascii="Times New Roman" w:eastAsia="Times New Roman" w:hAnsi="Times New Roman" w:cs="Times New Roman"/>
          <w:sz w:val="24"/>
          <w:szCs w:val="24"/>
        </w:rPr>
        <w:t>At Eagle Mountain and Fayetteville, the profiler was mounted on an anchored pontoon</w:t>
      </w:r>
      <w:r w:rsidR="000E4D3E" w:rsidRPr="00947B68">
        <w:rPr>
          <w:rFonts w:ascii="Times New Roman" w:eastAsia="Times New Roman" w:hAnsi="Times New Roman" w:cs="Times New Roman"/>
          <w:sz w:val="24"/>
          <w:szCs w:val="24"/>
        </w:rPr>
        <w:t xml:space="preserve"> with solar power, while</w:t>
      </w:r>
      <w:r w:rsidR="00E538BB" w:rsidRPr="00947B68">
        <w:rPr>
          <w:rFonts w:ascii="Times New Roman" w:eastAsia="Times New Roman" w:hAnsi="Times New Roman" w:cs="Times New Roman"/>
          <w:sz w:val="24"/>
          <w:szCs w:val="24"/>
        </w:rPr>
        <w:t xml:space="preserve"> </w:t>
      </w:r>
      <w:r w:rsidR="002C1AA4" w:rsidRPr="00947B68">
        <w:rPr>
          <w:rFonts w:ascii="Times New Roman" w:eastAsia="Times New Roman" w:hAnsi="Times New Roman" w:cs="Times New Roman"/>
          <w:sz w:val="24"/>
          <w:szCs w:val="24"/>
        </w:rPr>
        <w:t>At Richland-Chambers, the profiler was</w:t>
      </w:r>
      <w:r w:rsidR="00EF42E4" w:rsidRPr="00947B68">
        <w:rPr>
          <w:rFonts w:ascii="Times New Roman" w:eastAsia="Times New Roman" w:hAnsi="Times New Roman" w:cs="Times New Roman"/>
          <w:sz w:val="24"/>
          <w:szCs w:val="24"/>
        </w:rPr>
        <w:t xml:space="preserve"> mounted to</w:t>
      </w:r>
      <w:r w:rsidR="00BD77FF" w:rsidRPr="00947B68">
        <w:rPr>
          <w:rFonts w:ascii="Times New Roman" w:eastAsia="Times New Roman" w:hAnsi="Times New Roman" w:cs="Times New Roman"/>
          <w:sz w:val="24"/>
          <w:szCs w:val="24"/>
        </w:rPr>
        <w:t xml:space="preserve"> the wall of</w:t>
      </w:r>
      <w:r w:rsidR="00EF42E4" w:rsidRPr="00947B68">
        <w:rPr>
          <w:rFonts w:ascii="Times New Roman" w:eastAsia="Times New Roman" w:hAnsi="Times New Roman" w:cs="Times New Roman"/>
          <w:sz w:val="24"/>
          <w:szCs w:val="24"/>
        </w:rPr>
        <w:t xml:space="preserve"> a water intake building</w:t>
      </w:r>
      <w:r w:rsidR="000E4D3E" w:rsidRPr="00947B68">
        <w:rPr>
          <w:rFonts w:ascii="Times New Roman" w:eastAsia="Times New Roman" w:hAnsi="Times New Roman" w:cs="Times New Roman"/>
          <w:sz w:val="24"/>
          <w:szCs w:val="24"/>
        </w:rPr>
        <w:t>, continuously powered by an electrical outlet,</w:t>
      </w:r>
      <w:r w:rsidR="00EF42E4" w:rsidRPr="00947B68">
        <w:rPr>
          <w:rFonts w:ascii="Times New Roman" w:eastAsia="Times New Roman" w:hAnsi="Times New Roman" w:cs="Times New Roman"/>
          <w:sz w:val="24"/>
          <w:szCs w:val="24"/>
        </w:rPr>
        <w:t xml:space="preserve"> </w:t>
      </w:r>
      <w:r w:rsidR="001D7EDD" w:rsidRPr="00947B68">
        <w:rPr>
          <w:rFonts w:ascii="Times New Roman" w:eastAsia="Times New Roman" w:hAnsi="Times New Roman" w:cs="Times New Roman"/>
          <w:sz w:val="24"/>
          <w:szCs w:val="24"/>
        </w:rPr>
        <w:t>on the Chambers</w:t>
      </w:r>
      <w:r w:rsidR="00F87369" w:rsidRPr="00947B68">
        <w:rPr>
          <w:rFonts w:ascii="Times New Roman" w:eastAsia="Times New Roman" w:hAnsi="Times New Roman" w:cs="Times New Roman"/>
          <w:sz w:val="24"/>
          <w:szCs w:val="24"/>
        </w:rPr>
        <w:t xml:space="preserve"> creek arm of the reservoir </w:t>
      </w:r>
      <w:r w:rsidR="002C1AA4" w:rsidRPr="00947B68">
        <w:rPr>
          <w:rFonts w:ascii="Times New Roman" w:eastAsia="Times New Roman" w:hAnsi="Times New Roman" w:cs="Times New Roman"/>
          <w:sz w:val="24"/>
          <w:szCs w:val="24"/>
        </w:rPr>
        <w:t>(Fig. 1)</w:t>
      </w:r>
      <w:r w:rsidR="00C6727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t>The profiler comprise</w:t>
      </w:r>
      <w:r w:rsidR="00B410B9" w:rsidRPr="00947B68">
        <w:rPr>
          <w:rFonts w:ascii="Times New Roman" w:eastAsia="Times New Roman" w:hAnsi="Times New Roman" w:cs="Times New Roman"/>
          <w:sz w:val="24"/>
          <w:szCs w:val="24"/>
        </w:rPr>
        <w:t>d</w:t>
      </w:r>
      <w:r w:rsidR="00DB25F5" w:rsidRPr="00947B68">
        <w:rPr>
          <w:rFonts w:ascii="Times New Roman" w:eastAsia="Times New Roman" w:hAnsi="Times New Roman" w:cs="Times New Roman"/>
          <w:sz w:val="24"/>
          <w:szCs w:val="24"/>
        </w:rPr>
        <w:t xml:space="preserve"> a Linux computer as a central controller, cellular data card, and a </w:t>
      </w:r>
      <w:proofErr w:type="spellStart"/>
      <w:r w:rsidR="00DB25F5" w:rsidRPr="00947B68">
        <w:rPr>
          <w:rFonts w:ascii="Times New Roman" w:eastAsia="Times New Roman" w:hAnsi="Times New Roman" w:cs="Times New Roman"/>
          <w:sz w:val="24"/>
          <w:szCs w:val="24"/>
        </w:rPr>
        <w:t>Hydrolab</w:t>
      </w:r>
      <w:proofErr w:type="spellEnd"/>
      <w:r w:rsidR="00DB25F5" w:rsidRPr="00947B68">
        <w:rPr>
          <w:rFonts w:ascii="Times New Roman" w:eastAsia="Times New Roman" w:hAnsi="Times New Roman" w:cs="Times New Roman"/>
          <w:sz w:val="24"/>
          <w:szCs w:val="24"/>
        </w:rPr>
        <w:t xml:space="preserve"> HL7 water quality sonde </w:t>
      </w:r>
      <w:r w:rsidR="00FF7B5B" w:rsidRPr="00947B68">
        <w:rPr>
          <w:rFonts w:ascii="Times New Roman" w:eastAsia="Times New Roman" w:hAnsi="Times New Roman" w:cs="Times New Roman"/>
          <w:sz w:val="24"/>
          <w:szCs w:val="24"/>
        </w:rPr>
        <w:t xml:space="preserve">(Ott </w:t>
      </w:r>
      <w:proofErr w:type="spellStart"/>
      <w:r w:rsidR="00FF7B5B" w:rsidRPr="00947B68">
        <w:rPr>
          <w:rFonts w:ascii="Times New Roman" w:eastAsia="Times New Roman" w:hAnsi="Times New Roman" w:cs="Times New Roman"/>
          <w:sz w:val="24"/>
          <w:szCs w:val="24"/>
        </w:rPr>
        <w:t>Hydromet</w:t>
      </w:r>
      <w:proofErr w:type="spellEnd"/>
      <w:r w:rsidR="00FF7B5B" w:rsidRPr="00947B68">
        <w:rPr>
          <w:rFonts w:ascii="Times New Roman" w:eastAsia="Times New Roman" w:hAnsi="Times New Roman" w:cs="Times New Roman"/>
          <w:sz w:val="24"/>
          <w:szCs w:val="24"/>
        </w:rPr>
        <w:t xml:space="preserve">, Loveland, CO, USA) </w:t>
      </w:r>
      <w:r w:rsidR="00DB25F5" w:rsidRPr="00947B68">
        <w:rPr>
          <w:rFonts w:ascii="Times New Roman" w:eastAsia="Times New Roman" w:hAnsi="Times New Roman" w:cs="Times New Roman"/>
          <w:sz w:val="24"/>
          <w:szCs w:val="24"/>
        </w:rPr>
        <w:t xml:space="preserve">hoisted by a motorized reel. The HL7 sondes </w:t>
      </w:r>
      <w:r w:rsidR="00082212" w:rsidRPr="00947B68">
        <w:rPr>
          <w:rFonts w:ascii="Times New Roman" w:eastAsia="Times New Roman" w:hAnsi="Times New Roman" w:cs="Times New Roman"/>
          <w:sz w:val="24"/>
          <w:szCs w:val="24"/>
        </w:rPr>
        <w:t>were</w:t>
      </w:r>
      <w:r w:rsidR="00DB25F5" w:rsidRPr="00947B68">
        <w:rPr>
          <w:rFonts w:ascii="Times New Roman" w:eastAsia="Times New Roman" w:hAnsi="Times New Roman" w:cs="Times New Roman"/>
          <w:sz w:val="24"/>
          <w:szCs w:val="24"/>
        </w:rPr>
        <w:t xml:space="preserve"> switched out for maintenance and calibration at least every two weeks to prevent probe biofouling</w:t>
      </w:r>
      <w:r w:rsidR="00082212" w:rsidRPr="00947B68">
        <w:rPr>
          <w:rFonts w:ascii="Times New Roman" w:eastAsia="Times New Roman" w:hAnsi="Times New Roman" w:cs="Times New Roman"/>
          <w:sz w:val="24"/>
          <w:szCs w:val="24"/>
        </w:rPr>
        <w:t xml:space="preserve"> and check for </w:t>
      </w:r>
      <w:r w:rsidR="00F54441" w:rsidRPr="00947B68">
        <w:rPr>
          <w:rFonts w:ascii="Times New Roman" w:eastAsia="Times New Roman" w:hAnsi="Times New Roman" w:cs="Times New Roman"/>
          <w:sz w:val="24"/>
          <w:szCs w:val="24"/>
        </w:rPr>
        <w:t>instrument drift</w:t>
      </w:r>
      <w:r w:rsidR="00DB25F5" w:rsidRPr="00947B68">
        <w:rPr>
          <w:rFonts w:ascii="Times New Roman" w:eastAsia="Times New Roman" w:hAnsi="Times New Roman" w:cs="Times New Roman"/>
          <w:sz w:val="24"/>
          <w:szCs w:val="24"/>
        </w:rPr>
        <w:t xml:space="preserve">. </w:t>
      </w:r>
      <w:r w:rsidR="001459F0" w:rsidRPr="00947B68">
        <w:rPr>
          <w:rFonts w:ascii="Times New Roman" w:eastAsia="Times New Roman" w:hAnsi="Times New Roman" w:cs="Times New Roman"/>
          <w:sz w:val="24"/>
          <w:szCs w:val="24"/>
        </w:rPr>
        <w:t>Measurement accuracy for temperature was 0.1 ⁰C and for DO was 0.2 mg L</w:t>
      </w:r>
      <w:r w:rsidR="001459F0" w:rsidRPr="00947B68">
        <w:rPr>
          <w:rFonts w:ascii="Times New Roman" w:eastAsia="Times New Roman" w:hAnsi="Times New Roman" w:cs="Times New Roman"/>
          <w:sz w:val="24"/>
          <w:szCs w:val="24"/>
          <w:vertAlign w:val="superscript"/>
        </w:rPr>
        <w:t>-1</w:t>
      </w:r>
      <w:r w:rsidR="00BA0E7C" w:rsidRPr="00947B68">
        <w:rPr>
          <w:rFonts w:ascii="Times New Roman" w:eastAsia="Times New Roman" w:hAnsi="Times New Roman" w:cs="Times New Roman"/>
          <w:sz w:val="24"/>
          <w:szCs w:val="24"/>
        </w:rPr>
        <w:t>.</w:t>
      </w:r>
      <w:r w:rsidR="00DB25F5" w:rsidRPr="00947B68">
        <w:rPr>
          <w:rFonts w:ascii="Times New Roman" w:eastAsia="Times New Roman" w:hAnsi="Times New Roman" w:cs="Times New Roman"/>
          <w:sz w:val="24"/>
          <w:szCs w:val="24"/>
        </w:rPr>
        <w:t xml:space="preserve"> </w:t>
      </w:r>
      <w:r w:rsidR="00BA0E7C" w:rsidRPr="00947B68">
        <w:rPr>
          <w:rFonts w:ascii="Times New Roman" w:eastAsia="Times New Roman" w:hAnsi="Times New Roman" w:cs="Times New Roman"/>
          <w:sz w:val="24"/>
          <w:szCs w:val="24"/>
        </w:rPr>
        <w:t>P</w:t>
      </w:r>
      <w:r w:rsidR="00DB25F5" w:rsidRPr="00947B68">
        <w:rPr>
          <w:rFonts w:ascii="Times New Roman" w:eastAsia="Times New Roman" w:hAnsi="Times New Roman" w:cs="Times New Roman"/>
          <w:sz w:val="24"/>
          <w:szCs w:val="24"/>
        </w:rPr>
        <w:t>rofiles</w:t>
      </w:r>
      <w:r w:rsidR="00BA0E7C" w:rsidRPr="00947B68">
        <w:rPr>
          <w:rFonts w:ascii="Times New Roman" w:eastAsia="Times New Roman" w:hAnsi="Times New Roman" w:cs="Times New Roman"/>
          <w:sz w:val="24"/>
          <w:szCs w:val="24"/>
        </w:rPr>
        <w:t xml:space="preserve"> at Richland-Chambers and Eagle Mountain</w:t>
      </w:r>
      <w:r w:rsidR="00487314" w:rsidRPr="00947B68">
        <w:rPr>
          <w:rFonts w:ascii="Times New Roman" w:eastAsia="Times New Roman" w:hAnsi="Times New Roman" w:cs="Times New Roman"/>
          <w:sz w:val="24"/>
          <w:szCs w:val="24"/>
        </w:rPr>
        <w:t xml:space="preserve"> were</w:t>
      </w:r>
      <w:r w:rsidR="00DB25F5" w:rsidRPr="00947B68">
        <w:rPr>
          <w:rFonts w:ascii="Times New Roman" w:eastAsia="Times New Roman" w:hAnsi="Times New Roman" w:cs="Times New Roman"/>
          <w:sz w:val="24"/>
          <w:szCs w:val="24"/>
        </w:rPr>
        <w:t xml:space="preserve"> measured every two hours at 0.5 m depth intervals from 0 m to 10 m. </w:t>
      </w:r>
      <w:r w:rsidR="006B4F30" w:rsidRPr="00947B68">
        <w:rPr>
          <w:rFonts w:ascii="Times New Roman" w:eastAsia="Times New Roman" w:hAnsi="Times New Roman" w:cs="Times New Roman"/>
          <w:sz w:val="24"/>
          <w:szCs w:val="24"/>
        </w:rPr>
        <w:t xml:space="preserve">At Fayetteville, electrical malfunction of the solar panel prevented profiles from being collected </w:t>
      </w:r>
      <w:r w:rsidR="00045AEA" w:rsidRPr="00947B68">
        <w:rPr>
          <w:rFonts w:ascii="Times New Roman" w:eastAsia="Times New Roman" w:hAnsi="Times New Roman" w:cs="Times New Roman"/>
          <w:sz w:val="24"/>
          <w:szCs w:val="24"/>
        </w:rPr>
        <w:t xml:space="preserve">during </w:t>
      </w:r>
      <w:proofErr w:type="gramStart"/>
      <w:r w:rsidR="00045AEA" w:rsidRPr="00947B68">
        <w:rPr>
          <w:rFonts w:ascii="Times New Roman" w:eastAsia="Times New Roman" w:hAnsi="Times New Roman" w:cs="Times New Roman"/>
          <w:sz w:val="24"/>
          <w:szCs w:val="24"/>
        </w:rPr>
        <w:t>day time</w:t>
      </w:r>
      <w:proofErr w:type="gramEnd"/>
      <w:r w:rsidR="00045AEA" w:rsidRPr="00947B68">
        <w:rPr>
          <w:rFonts w:ascii="Times New Roman" w:eastAsia="Times New Roman" w:hAnsi="Times New Roman" w:cs="Times New Roman"/>
          <w:sz w:val="24"/>
          <w:szCs w:val="24"/>
        </w:rPr>
        <w:t xml:space="preserve"> hours</w:t>
      </w:r>
      <w:ins w:id="36" w:author="Nicole Wagner" w:date="2023-11-26T14:51:00Z">
        <w:r w:rsidR="00A8233D">
          <w:rPr>
            <w:rFonts w:ascii="Times New Roman" w:eastAsia="Times New Roman" w:hAnsi="Times New Roman" w:cs="Times New Roman"/>
            <w:sz w:val="24"/>
            <w:szCs w:val="24"/>
          </w:rPr>
          <w:t xml:space="preserve">, therefore we profiled </w:t>
        </w:r>
      </w:ins>
      <w:ins w:id="37" w:author="Nicole Wagner" w:date="2023-11-26T14:52:00Z">
        <w:r w:rsidR="00A8233D">
          <w:rPr>
            <w:rFonts w:ascii="Times New Roman" w:eastAsia="Times New Roman" w:hAnsi="Times New Roman" w:cs="Times New Roman"/>
            <w:sz w:val="24"/>
            <w:szCs w:val="24"/>
          </w:rPr>
          <w:t xml:space="preserve">every two hours at 0.5 m depth intervals from 0 </w:t>
        </w:r>
      </w:ins>
      <w:ins w:id="38" w:author="Nicole Wagner" w:date="2023-11-26T14:53:00Z">
        <w:r w:rsidR="00A8233D">
          <w:rPr>
            <w:rFonts w:ascii="Times New Roman" w:eastAsia="Times New Roman" w:hAnsi="Times New Roman" w:cs="Times New Roman"/>
            <w:sz w:val="24"/>
            <w:szCs w:val="24"/>
          </w:rPr>
          <w:t xml:space="preserve">m </w:t>
        </w:r>
      </w:ins>
      <w:ins w:id="39" w:author="Nicole Wagner" w:date="2023-11-26T14:52:00Z">
        <w:r w:rsidR="00A8233D">
          <w:rPr>
            <w:rFonts w:ascii="Times New Roman" w:eastAsia="Times New Roman" w:hAnsi="Times New Roman" w:cs="Times New Roman"/>
            <w:sz w:val="24"/>
            <w:szCs w:val="24"/>
          </w:rPr>
          <w:t xml:space="preserve">to 8.5 m </w:t>
        </w:r>
      </w:ins>
      <w:ins w:id="40" w:author="Nicole Wagner" w:date="2023-11-26T14:51:00Z">
        <w:r w:rsidR="00A8233D">
          <w:rPr>
            <w:rFonts w:ascii="Times New Roman" w:eastAsia="Times New Roman" w:hAnsi="Times New Roman" w:cs="Times New Roman"/>
            <w:sz w:val="24"/>
            <w:szCs w:val="24"/>
          </w:rPr>
          <w:t>each day from 7PM to 5AM</w:t>
        </w:r>
      </w:ins>
      <w:ins w:id="41" w:author="Nicole Wagner" w:date="2023-12-05T13:30:00Z">
        <w:r w:rsidR="00045AEA" w:rsidRPr="00947B68">
          <w:rPr>
            <w:rFonts w:ascii="Times New Roman" w:eastAsia="Times New Roman" w:hAnsi="Times New Roman" w:cs="Times New Roman"/>
            <w:sz w:val="24"/>
            <w:szCs w:val="24"/>
          </w:rPr>
          <w:t>.</w:t>
        </w:r>
      </w:ins>
      <w:del w:id="42" w:author="Nicole Wagner" w:date="2023-12-05T13:30:00Z">
        <w:r w:rsidR="00045AEA" w:rsidRPr="00947B68">
          <w:rPr>
            <w:rFonts w:ascii="Times New Roman" w:eastAsia="Times New Roman" w:hAnsi="Times New Roman" w:cs="Times New Roman"/>
            <w:sz w:val="24"/>
            <w:szCs w:val="24"/>
          </w:rPr>
          <w:delText>.</w:delText>
        </w:r>
      </w:del>
      <w:r w:rsidR="00045AEA" w:rsidRPr="00947B68">
        <w:rPr>
          <w:rFonts w:ascii="Times New Roman" w:eastAsia="Times New Roman" w:hAnsi="Times New Roman" w:cs="Times New Roman"/>
          <w:sz w:val="24"/>
          <w:szCs w:val="24"/>
        </w:rPr>
        <w:t xml:space="preserve"> </w:t>
      </w:r>
      <w:r w:rsidR="00A55BD9" w:rsidRPr="00947B68">
        <w:rPr>
          <w:rFonts w:ascii="Times New Roman" w:eastAsia="Times New Roman" w:hAnsi="Times New Roman" w:cs="Times New Roman"/>
          <w:sz w:val="24"/>
          <w:szCs w:val="24"/>
        </w:rPr>
        <w:t xml:space="preserve">Each profile takes </w:t>
      </w:r>
      <w:ins w:id="43" w:author="Nicole Wagner" w:date="2023-11-26T14:51:00Z">
        <w:r w:rsidR="00A8233D">
          <w:rPr>
            <w:rFonts w:ascii="Times New Roman" w:eastAsia="Times New Roman" w:hAnsi="Times New Roman" w:cs="Times New Roman"/>
            <w:sz w:val="24"/>
            <w:szCs w:val="24"/>
          </w:rPr>
          <w:t xml:space="preserve">30 (Lake Fayetteville) to </w:t>
        </w:r>
      </w:ins>
      <w:r w:rsidR="00A55BD9" w:rsidRPr="00947B68">
        <w:rPr>
          <w:rFonts w:ascii="Times New Roman" w:eastAsia="Times New Roman" w:hAnsi="Times New Roman" w:cs="Times New Roman"/>
          <w:sz w:val="24"/>
          <w:szCs w:val="24"/>
        </w:rPr>
        <w:t>40 minutes to complete.</w:t>
      </w:r>
      <w:r w:rsidR="0048024B" w:rsidRPr="00947B68">
        <w:rPr>
          <w:rFonts w:ascii="Times New Roman" w:eastAsia="Times New Roman" w:hAnsi="Times New Roman" w:cs="Times New Roman"/>
          <w:sz w:val="24"/>
          <w:szCs w:val="24"/>
        </w:rPr>
        <w:t xml:space="preserve"> </w:t>
      </w:r>
      <w:r w:rsidR="00A47F02" w:rsidRPr="00947B68">
        <w:rPr>
          <w:rFonts w:ascii="Times New Roman" w:eastAsia="Times New Roman" w:hAnsi="Times New Roman" w:cs="Times New Roman"/>
          <w:sz w:val="24"/>
          <w:szCs w:val="24"/>
        </w:rPr>
        <w:t xml:space="preserve">At Maumelle, </w:t>
      </w:r>
      <w:r w:rsidR="007C631E" w:rsidRPr="00947B68">
        <w:rPr>
          <w:rFonts w:ascii="Times New Roman" w:eastAsia="Times New Roman" w:hAnsi="Times New Roman" w:cs="Times New Roman"/>
          <w:sz w:val="24"/>
          <w:szCs w:val="24"/>
        </w:rPr>
        <w:t>data are collected from a</w:t>
      </w:r>
      <w:r w:rsidR="007C66B1" w:rsidRPr="00947B68">
        <w:rPr>
          <w:rFonts w:ascii="Times New Roman" w:eastAsia="Times New Roman" w:hAnsi="Times New Roman" w:cs="Times New Roman"/>
          <w:sz w:val="24"/>
          <w:szCs w:val="24"/>
        </w:rPr>
        <w:t xml:space="preserve"> </w:t>
      </w:r>
      <w:r w:rsidR="00787383" w:rsidRPr="00947B68">
        <w:rPr>
          <w:rFonts w:ascii="Times New Roman" w:eastAsia="Times New Roman" w:hAnsi="Times New Roman" w:cs="Times New Roman"/>
          <w:sz w:val="24"/>
          <w:szCs w:val="24"/>
        </w:rPr>
        <w:t>buoy</w:t>
      </w:r>
      <w:r w:rsidR="00434719">
        <w:rPr>
          <w:rFonts w:ascii="Times New Roman" w:eastAsia="Times New Roman" w:hAnsi="Times New Roman" w:cs="Times New Roman"/>
          <w:sz w:val="24"/>
          <w:szCs w:val="24"/>
        </w:rPr>
        <w:t>ed</w:t>
      </w:r>
      <w:r w:rsidR="00787383" w:rsidRPr="00947B68">
        <w:rPr>
          <w:rFonts w:ascii="Times New Roman" w:eastAsia="Times New Roman" w:hAnsi="Times New Roman" w:cs="Times New Roman"/>
          <w:sz w:val="24"/>
          <w:szCs w:val="24"/>
        </w:rPr>
        <w:t xml:space="preserve"> chain</w:t>
      </w:r>
      <w:r w:rsidR="00434719">
        <w:rPr>
          <w:rFonts w:ascii="Times New Roman" w:eastAsia="Times New Roman" w:hAnsi="Times New Roman" w:cs="Times New Roman"/>
          <w:sz w:val="24"/>
          <w:szCs w:val="24"/>
        </w:rPr>
        <w:t xml:space="preserve"> (PME</w:t>
      </w:r>
      <w:r w:rsidR="00C84F3B">
        <w:rPr>
          <w:rFonts w:ascii="Times New Roman" w:eastAsia="Times New Roman" w:hAnsi="Times New Roman" w:cs="Times New Roman"/>
          <w:sz w:val="24"/>
          <w:szCs w:val="24"/>
        </w:rPr>
        <w:t>, Vista, CA</w:t>
      </w:r>
      <w:r w:rsidR="003258EE">
        <w:rPr>
          <w:rFonts w:ascii="Times New Roman" w:eastAsia="Times New Roman" w:hAnsi="Times New Roman" w:cs="Times New Roman"/>
          <w:sz w:val="24"/>
          <w:szCs w:val="24"/>
        </w:rPr>
        <w:t>, USA</w:t>
      </w:r>
      <w:r w:rsidR="00C84F3B">
        <w:rPr>
          <w:rFonts w:ascii="Times New Roman" w:eastAsia="Times New Roman" w:hAnsi="Times New Roman" w:cs="Times New Roman"/>
          <w:sz w:val="24"/>
          <w:szCs w:val="24"/>
        </w:rPr>
        <w:t>)</w:t>
      </w:r>
      <w:r w:rsidR="00787383" w:rsidRPr="00947B68">
        <w:rPr>
          <w:rFonts w:ascii="Times New Roman" w:eastAsia="Times New Roman" w:hAnsi="Times New Roman" w:cs="Times New Roman"/>
          <w:sz w:val="24"/>
          <w:szCs w:val="24"/>
        </w:rPr>
        <w:t xml:space="preserve"> of </w:t>
      </w:r>
      <w:r w:rsidR="00E80DB7" w:rsidRPr="00947B68">
        <w:rPr>
          <w:rFonts w:ascii="Times New Roman" w:eastAsia="Times New Roman" w:hAnsi="Times New Roman" w:cs="Times New Roman"/>
          <w:sz w:val="24"/>
          <w:szCs w:val="24"/>
        </w:rPr>
        <w:t>10</w:t>
      </w:r>
      <w:r w:rsidR="00A47F02" w:rsidRPr="00947B68">
        <w:rPr>
          <w:rFonts w:ascii="Times New Roman" w:eastAsia="Times New Roman" w:hAnsi="Times New Roman" w:cs="Times New Roman"/>
          <w:sz w:val="24"/>
          <w:szCs w:val="24"/>
        </w:rPr>
        <w:t xml:space="preserve"> </w:t>
      </w:r>
      <w:r w:rsidR="00C157E8" w:rsidRPr="00947B68">
        <w:rPr>
          <w:rFonts w:ascii="Times New Roman" w:eastAsia="Times New Roman" w:hAnsi="Times New Roman" w:cs="Times New Roman"/>
          <w:sz w:val="24"/>
          <w:szCs w:val="24"/>
        </w:rPr>
        <w:t>temperature</w:t>
      </w:r>
      <w:r w:rsidR="00205EE9" w:rsidRPr="00947B68">
        <w:rPr>
          <w:rFonts w:ascii="Times New Roman" w:eastAsia="Times New Roman" w:hAnsi="Times New Roman" w:cs="Times New Roman"/>
          <w:sz w:val="24"/>
          <w:szCs w:val="24"/>
        </w:rPr>
        <w:t xml:space="preserve"> and DO</w:t>
      </w:r>
      <w:r w:rsidR="00BE61B0" w:rsidRPr="00947B68">
        <w:rPr>
          <w:rFonts w:ascii="Times New Roman" w:eastAsia="Times New Roman" w:hAnsi="Times New Roman" w:cs="Times New Roman"/>
          <w:sz w:val="24"/>
          <w:szCs w:val="24"/>
        </w:rPr>
        <w:t xml:space="preserve"> sensors</w:t>
      </w:r>
      <w:r w:rsidR="00C84F3B">
        <w:rPr>
          <w:rFonts w:ascii="Times New Roman" w:eastAsia="Times New Roman" w:hAnsi="Times New Roman" w:cs="Times New Roman"/>
          <w:sz w:val="24"/>
          <w:szCs w:val="24"/>
        </w:rPr>
        <w:t xml:space="preserve"> (</w:t>
      </w:r>
      <w:r w:rsidR="00844E37">
        <w:rPr>
          <w:rFonts w:ascii="Times New Roman" w:eastAsia="Times New Roman" w:hAnsi="Times New Roman" w:cs="Times New Roman"/>
          <w:sz w:val="24"/>
          <w:szCs w:val="24"/>
        </w:rPr>
        <w:t xml:space="preserve">In-Situ </w:t>
      </w:r>
      <w:r w:rsidR="00743715">
        <w:rPr>
          <w:rFonts w:ascii="Times New Roman" w:eastAsia="Times New Roman" w:hAnsi="Times New Roman" w:cs="Times New Roman"/>
          <w:sz w:val="24"/>
          <w:szCs w:val="24"/>
        </w:rPr>
        <w:t>RDO Pro</w:t>
      </w:r>
      <w:r w:rsidR="00844E37">
        <w:rPr>
          <w:rFonts w:ascii="Times New Roman" w:eastAsia="Times New Roman" w:hAnsi="Times New Roman" w:cs="Times New Roman"/>
          <w:sz w:val="24"/>
          <w:szCs w:val="24"/>
        </w:rPr>
        <w:t>,</w:t>
      </w:r>
      <w:r w:rsidR="003258EE">
        <w:rPr>
          <w:rFonts w:ascii="Times New Roman" w:eastAsia="Times New Roman" w:hAnsi="Times New Roman" w:cs="Times New Roman"/>
          <w:sz w:val="24"/>
          <w:szCs w:val="24"/>
        </w:rPr>
        <w:t xml:space="preserve"> Fort Collins, Colorado, USA</w:t>
      </w:r>
      <w:r w:rsidR="00C84F3B">
        <w:rPr>
          <w:rFonts w:ascii="Times New Roman" w:eastAsia="Times New Roman" w:hAnsi="Times New Roman" w:cs="Times New Roman"/>
          <w:sz w:val="24"/>
          <w:szCs w:val="24"/>
        </w:rPr>
        <w:t>)</w:t>
      </w:r>
      <w:r w:rsidR="00E80DB7" w:rsidRPr="00947B68">
        <w:rPr>
          <w:rFonts w:ascii="Times New Roman" w:eastAsia="Times New Roman" w:hAnsi="Times New Roman" w:cs="Times New Roman"/>
          <w:sz w:val="24"/>
          <w:szCs w:val="24"/>
        </w:rPr>
        <w:t xml:space="preserve"> spaced ~1 m apart</w:t>
      </w:r>
      <w:r w:rsidR="00545652" w:rsidRPr="00947B68">
        <w:rPr>
          <w:rFonts w:ascii="Times New Roman" w:eastAsia="Times New Roman" w:hAnsi="Times New Roman" w:cs="Times New Roman"/>
          <w:sz w:val="24"/>
          <w:szCs w:val="24"/>
        </w:rPr>
        <w:t xml:space="preserve"> </w:t>
      </w:r>
      <w:r w:rsidR="003258EE">
        <w:rPr>
          <w:rFonts w:ascii="Times New Roman" w:eastAsia="Times New Roman" w:hAnsi="Times New Roman" w:cs="Times New Roman"/>
          <w:sz w:val="24"/>
          <w:szCs w:val="24"/>
        </w:rPr>
        <w:t>to</w:t>
      </w:r>
      <w:r w:rsidR="00545652" w:rsidRPr="00947B68">
        <w:rPr>
          <w:rFonts w:ascii="Times New Roman" w:eastAsia="Times New Roman" w:hAnsi="Times New Roman" w:cs="Times New Roman"/>
          <w:sz w:val="24"/>
          <w:szCs w:val="24"/>
        </w:rPr>
        <w:t xml:space="preserve"> 10 m depth</w:t>
      </w:r>
      <w:r w:rsidR="00B2461C">
        <w:rPr>
          <w:rFonts w:ascii="Times New Roman" w:eastAsia="Times New Roman" w:hAnsi="Times New Roman" w:cs="Times New Roman"/>
          <w:sz w:val="24"/>
          <w:szCs w:val="24"/>
        </w:rPr>
        <w:t xml:space="preserve"> (Joseph Fleming, USGS, </w:t>
      </w:r>
      <w:r w:rsidR="00B2461C" w:rsidRPr="00B2461C">
        <w:rPr>
          <w:rFonts w:ascii="Times New Roman" w:eastAsia="Times New Roman" w:hAnsi="Times New Roman" w:cs="Times New Roman"/>
          <w:i/>
          <w:iCs/>
          <w:sz w:val="24"/>
          <w:szCs w:val="24"/>
        </w:rPr>
        <w:t>pers. comm</w:t>
      </w:r>
      <w:r w:rsidR="00B2461C">
        <w:rPr>
          <w:rFonts w:ascii="Times New Roman" w:eastAsia="Times New Roman" w:hAnsi="Times New Roman" w:cs="Times New Roman"/>
          <w:sz w:val="24"/>
          <w:szCs w:val="24"/>
        </w:rPr>
        <w:t>.)</w:t>
      </w:r>
      <w:r w:rsidR="00BE61B0" w:rsidRPr="00947B68">
        <w:rPr>
          <w:rFonts w:ascii="Times New Roman" w:eastAsia="Times New Roman" w:hAnsi="Times New Roman" w:cs="Times New Roman"/>
          <w:sz w:val="24"/>
          <w:szCs w:val="24"/>
        </w:rPr>
        <w:t>.</w:t>
      </w:r>
      <w:r w:rsidR="000F628C" w:rsidRPr="00947B68">
        <w:rPr>
          <w:rFonts w:ascii="Times New Roman" w:eastAsia="Times New Roman" w:hAnsi="Times New Roman" w:cs="Times New Roman"/>
          <w:sz w:val="24"/>
          <w:szCs w:val="24"/>
        </w:rPr>
        <w:t xml:space="preserve"> These data are collected and managed by the US Geological Survey</w:t>
      </w:r>
      <w:r w:rsidR="00EA7C2A" w:rsidRPr="00947B68">
        <w:rPr>
          <w:rFonts w:ascii="Times New Roman" w:eastAsia="Times New Roman" w:hAnsi="Times New Roman" w:cs="Times New Roman"/>
          <w:sz w:val="24"/>
          <w:szCs w:val="24"/>
        </w:rPr>
        <w:t xml:space="preserve"> (USGS)</w:t>
      </w:r>
      <w:r w:rsidR="00713A88" w:rsidRPr="00947B68">
        <w:rPr>
          <w:rFonts w:ascii="Times New Roman" w:eastAsia="Times New Roman" w:hAnsi="Times New Roman" w:cs="Times New Roman"/>
          <w:sz w:val="24"/>
          <w:szCs w:val="24"/>
        </w:rPr>
        <w:t xml:space="preserve"> as </w:t>
      </w:r>
      <w:r w:rsidR="00545652" w:rsidRPr="00947B68">
        <w:rPr>
          <w:rFonts w:ascii="Times New Roman" w:eastAsia="Times New Roman" w:hAnsi="Times New Roman" w:cs="Times New Roman"/>
          <w:sz w:val="24"/>
          <w:szCs w:val="24"/>
        </w:rPr>
        <w:t>monitoring location</w:t>
      </w:r>
      <w:r w:rsidR="00713A88" w:rsidRPr="00947B68">
        <w:rPr>
          <w:rFonts w:ascii="Times New Roman" w:eastAsia="Times New Roman" w:hAnsi="Times New Roman" w:cs="Times New Roman"/>
          <w:sz w:val="24"/>
          <w:szCs w:val="24"/>
        </w:rPr>
        <w:t xml:space="preserve"> 072632995. </w:t>
      </w:r>
    </w:p>
    <w:p w14:paraId="423B54BE" w14:textId="2A4131E8" w:rsidR="007369F8" w:rsidRPr="00947B68" w:rsidRDefault="00E11016" w:rsidP="00947B68">
      <w:pPr>
        <w:spacing w:line="480" w:lineRule="auto"/>
        <w:ind w:firstLine="720"/>
        <w:rPr>
          <w:rFonts w:ascii="Times New Roman" w:hAnsi="Times New Roman" w:cs="Times New Roman"/>
          <w:sz w:val="24"/>
          <w:szCs w:val="24"/>
        </w:rPr>
      </w:pPr>
      <w:r w:rsidRPr="00947B68">
        <w:rPr>
          <w:rFonts w:ascii="Times New Roman" w:hAnsi="Times New Roman" w:cs="Times New Roman"/>
          <w:sz w:val="24"/>
          <w:szCs w:val="24"/>
        </w:rPr>
        <w:t>Hourly l</w:t>
      </w:r>
      <w:r w:rsidR="00E85F3D" w:rsidRPr="00947B68">
        <w:rPr>
          <w:rFonts w:ascii="Times New Roman" w:hAnsi="Times New Roman" w:cs="Times New Roman"/>
          <w:sz w:val="24"/>
          <w:szCs w:val="24"/>
        </w:rPr>
        <w:t>ocal w</w:t>
      </w:r>
      <w:r w:rsidR="000732F6" w:rsidRPr="00947B68">
        <w:rPr>
          <w:rFonts w:ascii="Times New Roman" w:hAnsi="Times New Roman" w:cs="Times New Roman"/>
          <w:sz w:val="24"/>
          <w:szCs w:val="24"/>
        </w:rPr>
        <w:t xml:space="preserve">eather </w:t>
      </w:r>
      <w:r w:rsidR="00E85F3D" w:rsidRPr="00947B68">
        <w:rPr>
          <w:rFonts w:ascii="Times New Roman" w:hAnsi="Times New Roman" w:cs="Times New Roman"/>
          <w:sz w:val="24"/>
          <w:szCs w:val="24"/>
        </w:rPr>
        <w:t>data</w:t>
      </w:r>
      <w:r w:rsidR="000732F6" w:rsidRPr="00947B68">
        <w:rPr>
          <w:rFonts w:ascii="Times New Roman" w:hAnsi="Times New Roman" w:cs="Times New Roman"/>
          <w:sz w:val="24"/>
          <w:szCs w:val="24"/>
        </w:rPr>
        <w:t xml:space="preserve"> were </w:t>
      </w:r>
      <w:r w:rsidR="002C12DC" w:rsidRPr="00947B68">
        <w:rPr>
          <w:rFonts w:ascii="Times New Roman" w:hAnsi="Times New Roman" w:cs="Times New Roman"/>
          <w:sz w:val="24"/>
          <w:szCs w:val="24"/>
        </w:rPr>
        <w:t>obtained</w:t>
      </w:r>
      <w:r w:rsidR="00A71C84" w:rsidRPr="00947B68">
        <w:rPr>
          <w:rFonts w:ascii="Times New Roman" w:hAnsi="Times New Roman" w:cs="Times New Roman"/>
          <w:sz w:val="24"/>
          <w:szCs w:val="24"/>
        </w:rPr>
        <w:t xml:space="preserve"> fro</w:t>
      </w:r>
      <w:r w:rsidRPr="00947B68">
        <w:rPr>
          <w:rFonts w:ascii="Times New Roman" w:hAnsi="Times New Roman" w:cs="Times New Roman"/>
          <w:sz w:val="24"/>
          <w:szCs w:val="24"/>
        </w:rPr>
        <w:t>m the National Oceanographic</w:t>
      </w:r>
      <w:r w:rsidR="001F56E3" w:rsidRPr="00947B68">
        <w:rPr>
          <w:rFonts w:ascii="Times New Roman" w:hAnsi="Times New Roman" w:cs="Times New Roman"/>
          <w:sz w:val="24"/>
          <w:szCs w:val="24"/>
        </w:rPr>
        <w:t xml:space="preserve"> and Atmospheric Administration (NOAA)</w:t>
      </w:r>
      <w:r w:rsidR="00E85F3D" w:rsidRPr="00947B68">
        <w:rPr>
          <w:rFonts w:ascii="Times New Roman" w:hAnsi="Times New Roman" w:cs="Times New Roman"/>
          <w:sz w:val="24"/>
          <w:szCs w:val="24"/>
        </w:rPr>
        <w:t xml:space="preserve"> </w:t>
      </w:r>
      <w:r w:rsidR="001F56E3" w:rsidRPr="00947B68">
        <w:rPr>
          <w:rFonts w:ascii="Times New Roman" w:hAnsi="Times New Roman" w:cs="Times New Roman"/>
          <w:sz w:val="24"/>
          <w:szCs w:val="24"/>
        </w:rPr>
        <w:t>I</w:t>
      </w:r>
      <w:r w:rsidR="00E85F3D" w:rsidRPr="00947B68">
        <w:rPr>
          <w:rFonts w:ascii="Times New Roman" w:hAnsi="Times New Roman" w:cs="Times New Roman"/>
          <w:sz w:val="24"/>
          <w:szCs w:val="24"/>
        </w:rPr>
        <w:t xml:space="preserve">ntegrated </w:t>
      </w:r>
      <w:r w:rsidR="001F56E3" w:rsidRPr="00947B68">
        <w:rPr>
          <w:rFonts w:ascii="Times New Roman" w:hAnsi="Times New Roman" w:cs="Times New Roman"/>
          <w:sz w:val="24"/>
          <w:szCs w:val="24"/>
        </w:rPr>
        <w:t>S</w:t>
      </w:r>
      <w:r w:rsidR="00E85F3D" w:rsidRPr="00947B68">
        <w:rPr>
          <w:rFonts w:ascii="Times New Roman" w:hAnsi="Times New Roman" w:cs="Times New Roman"/>
          <w:sz w:val="24"/>
          <w:szCs w:val="24"/>
        </w:rPr>
        <w:t xml:space="preserve">urface </w:t>
      </w:r>
      <w:r w:rsidR="001F56E3" w:rsidRPr="00947B68">
        <w:rPr>
          <w:rFonts w:ascii="Times New Roman" w:hAnsi="Times New Roman" w:cs="Times New Roman"/>
          <w:sz w:val="24"/>
          <w:szCs w:val="24"/>
        </w:rPr>
        <w:t>D</w:t>
      </w:r>
      <w:r w:rsidR="00E85F3D" w:rsidRPr="00947B68">
        <w:rPr>
          <w:rFonts w:ascii="Times New Roman" w:hAnsi="Times New Roman" w:cs="Times New Roman"/>
          <w:sz w:val="24"/>
          <w:szCs w:val="24"/>
        </w:rPr>
        <w:t>atabase</w:t>
      </w:r>
      <w:r w:rsidR="009B2939" w:rsidRPr="00947B68">
        <w:rPr>
          <w:rFonts w:ascii="Times New Roman" w:hAnsi="Times New Roman" w:cs="Times New Roman"/>
          <w:sz w:val="24"/>
          <w:szCs w:val="24"/>
        </w:rPr>
        <w:t xml:space="preserve"> </w:t>
      </w:r>
      <w:r w:rsidR="00493163" w:rsidRPr="00947B68">
        <w:rPr>
          <w:rFonts w:ascii="Times New Roman" w:hAnsi="Times New Roman" w:cs="Times New Roman"/>
          <w:sz w:val="24"/>
          <w:szCs w:val="24"/>
        </w:rPr>
        <w:t xml:space="preserve">(ISD) </w:t>
      </w:r>
      <w:r w:rsidR="009B2939" w:rsidRPr="00947B68">
        <w:rPr>
          <w:rFonts w:ascii="Times New Roman" w:hAnsi="Times New Roman" w:cs="Times New Roman"/>
          <w:sz w:val="24"/>
          <w:szCs w:val="24"/>
        </w:rPr>
        <w:t xml:space="preserve">using the </w:t>
      </w:r>
      <w:r w:rsidR="006E3A04" w:rsidRPr="00947B68">
        <w:rPr>
          <w:rFonts w:ascii="Times New Roman" w:hAnsi="Times New Roman" w:cs="Times New Roman"/>
          <w:sz w:val="24"/>
          <w:szCs w:val="24"/>
        </w:rPr>
        <w:t>R package</w:t>
      </w:r>
      <w:r w:rsidR="009179E9">
        <w:rPr>
          <w:rFonts w:ascii="Times New Roman" w:hAnsi="Times New Roman" w:cs="Times New Roman"/>
          <w:sz w:val="24"/>
          <w:szCs w:val="24"/>
        </w:rPr>
        <w:t xml:space="preserve"> </w:t>
      </w:r>
      <w:proofErr w:type="spellStart"/>
      <w:r w:rsidR="007A2036">
        <w:rPr>
          <w:rFonts w:ascii="Times New Roman" w:hAnsi="Times New Roman" w:cs="Times New Roman"/>
          <w:sz w:val="24"/>
          <w:szCs w:val="24"/>
        </w:rPr>
        <w:lastRenderedPageBreak/>
        <w:t>worldmet</w:t>
      </w:r>
      <w:proofErr w:type="spellEnd"/>
      <w:r w:rsidR="00285842">
        <w:rPr>
          <w:rFonts w:ascii="Times New Roman" w:hAnsi="Times New Roman" w:cs="Times New Roman"/>
          <w:sz w:val="24"/>
          <w:szCs w:val="24"/>
        </w:rPr>
        <w:t xml:space="preserve"> </w:t>
      </w:r>
      <w:r w:rsidR="00285842">
        <w:rPr>
          <w:rFonts w:ascii="Times New Roman" w:hAnsi="Times New Roman" w:cs="Times New Roman"/>
          <w:sz w:val="24"/>
          <w:szCs w:val="24"/>
        </w:rPr>
        <w:fldChar w:fldCharType="begin"/>
      </w:r>
      <w:r w:rsidR="00285842">
        <w:rPr>
          <w:rFonts w:ascii="Times New Roman" w:hAnsi="Times New Roman" w:cs="Times New Roman"/>
          <w:sz w:val="24"/>
          <w:szCs w:val="24"/>
        </w:rPr>
        <w:instrText xml:space="preserve"> ADDIN ZOTERO_ITEM CSL_CITATION {"citationID":"oSobg9DO","properties":{"formattedCitation":"(Carslaw 2023)","plainCitation":"(Carslaw 2023)","noteIndex":0},"citationItems":[{"id":13598,"uris":["http://zotero.org/users/2374244/items/PT8PJM6B"],"itemData":{"id":13598,"type":"software","title":"worldmet: Import Surface Meteorological Data from NOAA Integrated Surface Database (ISD)","URL":"https://CRAN.R-project.org/package=worldmet","version":"0.9.8","author":[{"family":"Carslaw","given":"David"}],"issued":{"date-parts":[["2023"]]},"citation-key":"carslawWorldmetImportSurface2023"}}],"schema":"https://github.com/citation-style-language/schema/raw/master/csl-citation.json"} </w:instrText>
      </w:r>
      <w:r w:rsidR="00285842">
        <w:rPr>
          <w:rFonts w:ascii="Times New Roman" w:hAnsi="Times New Roman" w:cs="Times New Roman"/>
          <w:sz w:val="24"/>
          <w:szCs w:val="24"/>
        </w:rPr>
        <w:fldChar w:fldCharType="separate"/>
      </w:r>
      <w:r w:rsidR="00285842" w:rsidRPr="00285842">
        <w:rPr>
          <w:rFonts w:ascii="Times New Roman" w:hAnsi="Times New Roman" w:cs="Times New Roman"/>
          <w:sz w:val="24"/>
        </w:rPr>
        <w:t>(Carslaw 2023)</w:t>
      </w:r>
      <w:r w:rsidR="00285842">
        <w:rPr>
          <w:rFonts w:ascii="Times New Roman" w:hAnsi="Times New Roman" w:cs="Times New Roman"/>
          <w:sz w:val="24"/>
          <w:szCs w:val="24"/>
        </w:rPr>
        <w:fldChar w:fldCharType="end"/>
      </w:r>
      <w:r w:rsidR="006E3A04" w:rsidRPr="00947B68">
        <w:rPr>
          <w:rFonts w:ascii="Times New Roman" w:hAnsi="Times New Roman" w:cs="Times New Roman"/>
          <w:sz w:val="24"/>
          <w:szCs w:val="24"/>
        </w:rPr>
        <w:t>.</w:t>
      </w:r>
      <w:r w:rsidR="00493163" w:rsidRPr="00947B68">
        <w:rPr>
          <w:rFonts w:ascii="Times New Roman" w:hAnsi="Times New Roman" w:cs="Times New Roman"/>
          <w:sz w:val="24"/>
          <w:szCs w:val="24"/>
        </w:rPr>
        <w:t xml:space="preserve"> ISD data collected at airports </w:t>
      </w:r>
      <w:r w:rsidR="008758A9" w:rsidRPr="00947B68">
        <w:rPr>
          <w:rFonts w:ascii="Times New Roman" w:hAnsi="Times New Roman" w:cs="Times New Roman"/>
          <w:sz w:val="24"/>
          <w:szCs w:val="24"/>
        </w:rPr>
        <w:t xml:space="preserve">ranged from </w:t>
      </w:r>
      <w:r w:rsidR="005F5A4A">
        <w:rPr>
          <w:rFonts w:ascii="Times New Roman" w:hAnsi="Times New Roman" w:cs="Times New Roman"/>
          <w:sz w:val="24"/>
          <w:szCs w:val="24"/>
        </w:rPr>
        <w:t>10</w:t>
      </w:r>
      <w:r w:rsidR="008758A9" w:rsidRPr="00947B68">
        <w:rPr>
          <w:rFonts w:ascii="Times New Roman" w:hAnsi="Times New Roman" w:cs="Times New Roman"/>
          <w:sz w:val="24"/>
          <w:szCs w:val="24"/>
        </w:rPr>
        <w:t xml:space="preserve"> – </w:t>
      </w:r>
      <w:r w:rsidR="00ED2551">
        <w:rPr>
          <w:rFonts w:ascii="Times New Roman" w:hAnsi="Times New Roman" w:cs="Times New Roman"/>
          <w:sz w:val="24"/>
          <w:szCs w:val="24"/>
        </w:rPr>
        <w:t>30</w:t>
      </w:r>
      <w:r w:rsidR="008758A9" w:rsidRPr="00947B68">
        <w:rPr>
          <w:rFonts w:ascii="Times New Roman" w:hAnsi="Times New Roman" w:cs="Times New Roman"/>
          <w:sz w:val="24"/>
          <w:szCs w:val="24"/>
        </w:rPr>
        <w:t xml:space="preserve"> km away from the profile locations.</w:t>
      </w:r>
      <w:r w:rsidR="00205325" w:rsidRPr="00947B68">
        <w:rPr>
          <w:rFonts w:ascii="Times New Roman" w:hAnsi="Times New Roman" w:cs="Times New Roman"/>
          <w:sz w:val="24"/>
          <w:szCs w:val="24"/>
        </w:rPr>
        <w:t xml:space="preserve"> </w:t>
      </w:r>
      <w:r w:rsidR="00EA7C2A" w:rsidRPr="00947B68">
        <w:rPr>
          <w:rFonts w:ascii="Times New Roman" w:hAnsi="Times New Roman" w:cs="Times New Roman"/>
          <w:sz w:val="24"/>
          <w:szCs w:val="24"/>
        </w:rPr>
        <w:t>W</w:t>
      </w:r>
      <w:r w:rsidR="00205325" w:rsidRPr="00947B68">
        <w:rPr>
          <w:rFonts w:ascii="Times New Roman" w:hAnsi="Times New Roman" w:cs="Times New Roman"/>
          <w:sz w:val="24"/>
          <w:szCs w:val="24"/>
        </w:rPr>
        <w:t xml:space="preserve">e </w:t>
      </w:r>
      <w:r w:rsidR="00261DEE" w:rsidRPr="00947B68">
        <w:rPr>
          <w:rFonts w:ascii="Times New Roman" w:hAnsi="Times New Roman" w:cs="Times New Roman"/>
          <w:sz w:val="24"/>
          <w:szCs w:val="24"/>
        </w:rPr>
        <w:t>acquired</w:t>
      </w:r>
      <w:r w:rsidR="00205325" w:rsidRPr="00947B68">
        <w:rPr>
          <w:rFonts w:ascii="Times New Roman" w:hAnsi="Times New Roman" w:cs="Times New Roman"/>
          <w:sz w:val="24"/>
          <w:szCs w:val="24"/>
        </w:rPr>
        <w:t xml:space="preserve"> </w:t>
      </w:r>
      <w:r w:rsidR="00F05319" w:rsidRPr="00947B68">
        <w:rPr>
          <w:rFonts w:ascii="Times New Roman" w:hAnsi="Times New Roman" w:cs="Times New Roman"/>
          <w:sz w:val="24"/>
          <w:szCs w:val="24"/>
        </w:rPr>
        <w:t>air temperature, wind speed and wind direction at 10 m (</w:t>
      </w:r>
      <w:r w:rsidR="00DE3247" w:rsidRPr="00947B68">
        <w:rPr>
          <w:rFonts w:ascii="Times New Roman" w:hAnsi="Times New Roman" w:cs="Times New Roman"/>
          <w:sz w:val="24"/>
          <w:szCs w:val="24"/>
        </w:rPr>
        <w:t>transformed to</w:t>
      </w:r>
      <w:r w:rsidR="007F73F9" w:rsidRPr="00947B68">
        <w:rPr>
          <w:rFonts w:ascii="Times New Roman" w:hAnsi="Times New Roman" w:cs="Times New Roman"/>
          <w:sz w:val="24"/>
          <w:szCs w:val="24"/>
        </w:rPr>
        <w:t xml:space="preserve"> north and </w:t>
      </w:r>
      <w:r w:rsidR="009D3767" w:rsidRPr="00947B68">
        <w:rPr>
          <w:rFonts w:ascii="Times New Roman" w:hAnsi="Times New Roman" w:cs="Times New Roman"/>
          <w:sz w:val="24"/>
          <w:szCs w:val="24"/>
        </w:rPr>
        <w:t>we</w:t>
      </w:r>
      <w:r w:rsidR="007F73F9" w:rsidRPr="00947B68">
        <w:rPr>
          <w:rFonts w:ascii="Times New Roman" w:hAnsi="Times New Roman" w:cs="Times New Roman"/>
          <w:sz w:val="24"/>
          <w:szCs w:val="24"/>
        </w:rPr>
        <w:t xml:space="preserve">st wind </w:t>
      </w:r>
      <w:r w:rsidR="009D3767" w:rsidRPr="00947B68">
        <w:rPr>
          <w:rFonts w:ascii="Times New Roman" w:hAnsi="Times New Roman" w:cs="Times New Roman"/>
          <w:sz w:val="24"/>
          <w:szCs w:val="24"/>
        </w:rPr>
        <w:t>velocit</w:t>
      </w:r>
      <w:r w:rsidR="00DE3247" w:rsidRPr="00947B68">
        <w:rPr>
          <w:rFonts w:ascii="Times New Roman" w:hAnsi="Times New Roman" w:cs="Times New Roman"/>
          <w:sz w:val="24"/>
          <w:szCs w:val="24"/>
        </w:rPr>
        <w:t>ies</w:t>
      </w:r>
      <w:r w:rsidR="007F73F9" w:rsidRPr="00947B68">
        <w:rPr>
          <w:rFonts w:ascii="Times New Roman" w:hAnsi="Times New Roman" w:cs="Times New Roman"/>
          <w:sz w:val="24"/>
          <w:szCs w:val="24"/>
        </w:rPr>
        <w:t>),</w:t>
      </w:r>
      <w:r w:rsidR="00526D3D" w:rsidRPr="00947B68">
        <w:rPr>
          <w:rFonts w:ascii="Times New Roman" w:hAnsi="Times New Roman" w:cs="Times New Roman"/>
          <w:sz w:val="24"/>
          <w:szCs w:val="24"/>
        </w:rPr>
        <w:t xml:space="preserve"> </w:t>
      </w:r>
      <w:r w:rsidR="004D6C89" w:rsidRPr="00947B68">
        <w:rPr>
          <w:rFonts w:ascii="Times New Roman" w:hAnsi="Times New Roman" w:cs="Times New Roman"/>
          <w:sz w:val="24"/>
          <w:szCs w:val="24"/>
        </w:rPr>
        <w:t>barometric pressure, dew point temperature, and cloud cover fraction.</w:t>
      </w:r>
      <w:r w:rsidR="00E82487" w:rsidRPr="00947B68">
        <w:rPr>
          <w:rFonts w:ascii="Times New Roman" w:hAnsi="Times New Roman" w:cs="Times New Roman"/>
          <w:sz w:val="24"/>
          <w:szCs w:val="24"/>
        </w:rPr>
        <w:t xml:space="preserve"> </w:t>
      </w:r>
      <w:r w:rsidR="008215FF" w:rsidRPr="00947B68">
        <w:rPr>
          <w:rFonts w:ascii="Times New Roman" w:hAnsi="Times New Roman" w:cs="Times New Roman"/>
          <w:sz w:val="24"/>
          <w:szCs w:val="24"/>
        </w:rPr>
        <w:t>Re</w:t>
      </w:r>
      <w:r w:rsidR="00FF7686" w:rsidRPr="00947B68">
        <w:rPr>
          <w:rFonts w:ascii="Times New Roman" w:hAnsi="Times New Roman" w:cs="Times New Roman"/>
          <w:sz w:val="24"/>
          <w:szCs w:val="24"/>
        </w:rPr>
        <w:t>s</w:t>
      </w:r>
      <w:r w:rsidR="008215FF" w:rsidRPr="00947B68">
        <w:rPr>
          <w:rFonts w:ascii="Times New Roman" w:hAnsi="Times New Roman" w:cs="Times New Roman"/>
          <w:sz w:val="24"/>
          <w:szCs w:val="24"/>
        </w:rPr>
        <w:t>ervoir</w:t>
      </w:r>
      <w:r w:rsidR="00E82487" w:rsidRPr="00947B68">
        <w:rPr>
          <w:rFonts w:ascii="Times New Roman" w:hAnsi="Times New Roman" w:cs="Times New Roman"/>
          <w:sz w:val="24"/>
          <w:szCs w:val="24"/>
        </w:rPr>
        <w:t xml:space="preserve"> inflow</w:t>
      </w:r>
      <w:r w:rsidR="008D44B4" w:rsidRPr="00947B68">
        <w:rPr>
          <w:rFonts w:ascii="Times New Roman" w:hAnsi="Times New Roman" w:cs="Times New Roman"/>
          <w:sz w:val="24"/>
          <w:szCs w:val="24"/>
        </w:rPr>
        <w:t>, only used for the process-based model</w:t>
      </w:r>
      <w:r w:rsidR="003C3D1A" w:rsidRPr="00947B68">
        <w:rPr>
          <w:rFonts w:ascii="Times New Roman" w:hAnsi="Times New Roman" w:cs="Times New Roman"/>
          <w:sz w:val="24"/>
          <w:szCs w:val="24"/>
        </w:rPr>
        <w:t xml:space="preserve"> </w:t>
      </w:r>
      <w:ins w:id="44" w:author="Dennis Trolle" w:date="2023-11-26T10:39:00Z">
        <w:r w:rsidR="005848E1">
          <w:rPr>
            <w:rFonts w:ascii="Times New Roman" w:hAnsi="Times New Roman" w:cs="Times New Roman"/>
            <w:sz w:val="24"/>
            <w:szCs w:val="24"/>
          </w:rPr>
          <w:t>GOTM-</w:t>
        </w:r>
      </w:ins>
      <w:r w:rsidR="003C3D1A" w:rsidRPr="00947B68">
        <w:rPr>
          <w:rFonts w:ascii="Times New Roman" w:hAnsi="Times New Roman" w:cs="Times New Roman"/>
          <w:sz w:val="24"/>
          <w:szCs w:val="24"/>
        </w:rPr>
        <w:t>WET at Richland-Chambers (see multi-model comparison section below)</w:t>
      </w:r>
      <w:r w:rsidR="00E82487" w:rsidRPr="00947B68">
        <w:rPr>
          <w:rFonts w:ascii="Times New Roman" w:hAnsi="Times New Roman" w:cs="Times New Roman"/>
          <w:sz w:val="24"/>
          <w:szCs w:val="24"/>
        </w:rPr>
        <w:t xml:space="preserve"> w</w:t>
      </w:r>
      <w:r w:rsidR="008C055A" w:rsidRPr="00947B68">
        <w:rPr>
          <w:rFonts w:ascii="Times New Roman" w:hAnsi="Times New Roman" w:cs="Times New Roman"/>
          <w:sz w:val="24"/>
          <w:szCs w:val="24"/>
        </w:rPr>
        <w:t>as</w:t>
      </w:r>
      <w:r w:rsidR="008215FF" w:rsidRPr="00947B68">
        <w:rPr>
          <w:rFonts w:ascii="Times New Roman" w:hAnsi="Times New Roman" w:cs="Times New Roman"/>
          <w:sz w:val="24"/>
          <w:szCs w:val="24"/>
        </w:rPr>
        <w:t xml:space="preserve"> obtained </w:t>
      </w:r>
      <w:r w:rsidR="008C055A" w:rsidRPr="00947B68">
        <w:rPr>
          <w:rFonts w:ascii="Times New Roman" w:hAnsi="Times New Roman" w:cs="Times New Roman"/>
          <w:sz w:val="24"/>
          <w:szCs w:val="24"/>
        </w:rPr>
        <w:t>using</w:t>
      </w:r>
      <w:r w:rsidR="00FF7686" w:rsidRPr="00947B68">
        <w:rPr>
          <w:rFonts w:ascii="Times New Roman" w:hAnsi="Times New Roman" w:cs="Times New Roman"/>
          <w:sz w:val="24"/>
          <w:szCs w:val="24"/>
        </w:rPr>
        <w:t xml:space="preserve"> </w:t>
      </w:r>
      <w:r w:rsidR="0001021C" w:rsidRPr="00947B68">
        <w:rPr>
          <w:rFonts w:ascii="Times New Roman" w:hAnsi="Times New Roman" w:cs="Times New Roman"/>
          <w:sz w:val="24"/>
          <w:szCs w:val="24"/>
        </w:rPr>
        <w:t xml:space="preserve">measured discharge at </w:t>
      </w:r>
      <w:r w:rsidR="00FF7686" w:rsidRPr="00947B68">
        <w:rPr>
          <w:rFonts w:ascii="Times New Roman" w:hAnsi="Times New Roman" w:cs="Times New Roman"/>
          <w:sz w:val="24"/>
          <w:szCs w:val="24"/>
        </w:rPr>
        <w:t>USGS gages on</w:t>
      </w:r>
      <w:r w:rsidR="009C2EC0" w:rsidRPr="00947B68">
        <w:rPr>
          <w:rFonts w:ascii="Times New Roman" w:hAnsi="Times New Roman" w:cs="Times New Roman"/>
          <w:sz w:val="24"/>
          <w:szCs w:val="24"/>
        </w:rPr>
        <w:t xml:space="preserve"> the two major inflows,</w:t>
      </w:r>
      <w:r w:rsidR="00FF7686" w:rsidRPr="00947B68">
        <w:rPr>
          <w:rFonts w:ascii="Times New Roman" w:hAnsi="Times New Roman" w:cs="Times New Roman"/>
          <w:sz w:val="24"/>
          <w:szCs w:val="24"/>
        </w:rPr>
        <w:t xml:space="preserve"> Richland </w:t>
      </w:r>
      <w:del w:id="45" w:author="Nicole Wagner" w:date="2023-11-26T14:55:00Z">
        <w:r w:rsidR="00FF7686" w:rsidRPr="00947B68" w:rsidDel="00DE7995">
          <w:rPr>
            <w:rFonts w:ascii="Times New Roman" w:hAnsi="Times New Roman" w:cs="Times New Roman"/>
            <w:sz w:val="24"/>
            <w:szCs w:val="24"/>
          </w:rPr>
          <w:delText>c</w:delText>
        </w:r>
      </w:del>
      <w:ins w:id="46" w:author="Nicole Wagner" w:date="2023-11-26T14:55:00Z">
        <w:r w:rsidR="00DE7995">
          <w:rPr>
            <w:rFonts w:ascii="Times New Roman" w:hAnsi="Times New Roman" w:cs="Times New Roman"/>
            <w:sz w:val="24"/>
            <w:szCs w:val="24"/>
          </w:rPr>
          <w:t>C</w:t>
        </w:r>
      </w:ins>
      <w:ins w:id="47" w:author="Nicole Wagner" w:date="2023-12-05T13:30:00Z">
        <w:r w:rsidR="00FF7686" w:rsidRPr="00947B68">
          <w:rPr>
            <w:rFonts w:ascii="Times New Roman" w:hAnsi="Times New Roman" w:cs="Times New Roman"/>
            <w:sz w:val="24"/>
            <w:szCs w:val="24"/>
          </w:rPr>
          <w:t>reek</w:t>
        </w:r>
      </w:ins>
      <w:del w:id="48" w:author="Nicole Wagner" w:date="2023-12-05T13:30:00Z">
        <w:r w:rsidR="00FF7686" w:rsidRPr="00947B68">
          <w:rPr>
            <w:rFonts w:ascii="Times New Roman" w:hAnsi="Times New Roman" w:cs="Times New Roman"/>
            <w:sz w:val="24"/>
            <w:szCs w:val="24"/>
          </w:rPr>
          <w:delText>creek</w:delText>
        </w:r>
      </w:del>
      <w:r w:rsidR="00FF7686" w:rsidRPr="00947B68">
        <w:rPr>
          <w:rFonts w:ascii="Times New Roman" w:hAnsi="Times New Roman" w:cs="Times New Roman"/>
          <w:sz w:val="24"/>
          <w:szCs w:val="24"/>
        </w:rPr>
        <w:t xml:space="preserve"> and Chambers </w:t>
      </w:r>
      <w:commentRangeStart w:id="49"/>
      <w:ins w:id="50" w:author="Nicole Wagner" w:date="2023-11-26T14:55:00Z">
        <w:r w:rsidR="00DE7995">
          <w:rPr>
            <w:rFonts w:ascii="Times New Roman" w:hAnsi="Times New Roman" w:cs="Times New Roman"/>
            <w:sz w:val="24"/>
            <w:szCs w:val="24"/>
          </w:rPr>
          <w:t>C</w:t>
        </w:r>
      </w:ins>
      <w:del w:id="51" w:author="Nicole Wagner" w:date="2023-11-26T14:55:00Z">
        <w:r w:rsidR="00FF7686" w:rsidRPr="00947B68" w:rsidDel="00DE7995">
          <w:rPr>
            <w:rFonts w:ascii="Times New Roman" w:hAnsi="Times New Roman" w:cs="Times New Roman"/>
            <w:sz w:val="24"/>
            <w:szCs w:val="24"/>
          </w:rPr>
          <w:delText>c</w:delText>
        </w:r>
      </w:del>
      <w:ins w:id="52" w:author="Nicole Wagner" w:date="2023-12-05T13:30:00Z">
        <w:r w:rsidR="00FF7686" w:rsidRPr="00947B68">
          <w:rPr>
            <w:rFonts w:ascii="Times New Roman" w:hAnsi="Times New Roman" w:cs="Times New Roman"/>
            <w:sz w:val="24"/>
            <w:szCs w:val="24"/>
          </w:rPr>
          <w:t>ree</w:t>
        </w:r>
        <w:commentRangeEnd w:id="49"/>
        <w:r w:rsidR="00DE7995">
          <w:rPr>
            <w:rStyle w:val="CommentReference"/>
          </w:rPr>
          <w:commentReference w:id="49"/>
        </w:r>
        <w:r w:rsidR="00FF7686" w:rsidRPr="00947B68">
          <w:rPr>
            <w:rFonts w:ascii="Times New Roman" w:hAnsi="Times New Roman" w:cs="Times New Roman"/>
            <w:sz w:val="24"/>
            <w:szCs w:val="24"/>
          </w:rPr>
          <w:t>k</w:t>
        </w:r>
      </w:ins>
      <w:del w:id="53" w:author="Nicole Wagner" w:date="2023-12-05T13:30:00Z">
        <w:r w:rsidR="00FF7686" w:rsidRPr="00947B68">
          <w:rPr>
            <w:rFonts w:ascii="Times New Roman" w:hAnsi="Times New Roman" w:cs="Times New Roman"/>
            <w:sz w:val="24"/>
            <w:szCs w:val="24"/>
          </w:rPr>
          <w:delText>creek</w:delText>
        </w:r>
      </w:del>
      <w:r w:rsidR="0001021C" w:rsidRPr="00947B68">
        <w:rPr>
          <w:rFonts w:ascii="Times New Roman" w:hAnsi="Times New Roman" w:cs="Times New Roman"/>
          <w:sz w:val="24"/>
          <w:szCs w:val="24"/>
        </w:rPr>
        <w:t xml:space="preserve">. </w:t>
      </w:r>
      <w:r w:rsidR="009C2EC0" w:rsidRPr="00947B68">
        <w:rPr>
          <w:rFonts w:ascii="Times New Roman" w:hAnsi="Times New Roman" w:cs="Times New Roman"/>
          <w:sz w:val="24"/>
          <w:szCs w:val="24"/>
        </w:rPr>
        <w:t>Because these gages were</w:t>
      </w:r>
      <w:r w:rsidR="003D38D5" w:rsidRPr="00947B68">
        <w:rPr>
          <w:rFonts w:ascii="Times New Roman" w:hAnsi="Times New Roman" w:cs="Times New Roman"/>
          <w:sz w:val="24"/>
          <w:szCs w:val="24"/>
        </w:rPr>
        <w:t xml:space="preserve"> upstream from the reservoir (but below any major inflows or impoundments), d</w:t>
      </w:r>
      <w:r w:rsidR="0001021C" w:rsidRPr="00947B68">
        <w:rPr>
          <w:rFonts w:ascii="Times New Roman" w:hAnsi="Times New Roman" w:cs="Times New Roman"/>
          <w:sz w:val="24"/>
          <w:szCs w:val="24"/>
        </w:rPr>
        <w:t>ischarge was</w:t>
      </w:r>
      <w:r w:rsidR="009E5D17" w:rsidRPr="00947B68">
        <w:rPr>
          <w:rFonts w:ascii="Times New Roman" w:hAnsi="Times New Roman" w:cs="Times New Roman"/>
          <w:sz w:val="24"/>
          <w:szCs w:val="24"/>
        </w:rPr>
        <w:t xml:space="preserve"> </w:t>
      </w:r>
      <w:r w:rsidR="008221F0" w:rsidRPr="00947B68">
        <w:rPr>
          <w:rFonts w:ascii="Times New Roman" w:hAnsi="Times New Roman" w:cs="Times New Roman"/>
          <w:sz w:val="24"/>
          <w:szCs w:val="24"/>
        </w:rPr>
        <w:t xml:space="preserve">scaled </w:t>
      </w:r>
      <w:r w:rsidR="003D38D5" w:rsidRPr="00947B68">
        <w:rPr>
          <w:rFonts w:ascii="Times New Roman" w:hAnsi="Times New Roman" w:cs="Times New Roman"/>
          <w:sz w:val="24"/>
          <w:szCs w:val="24"/>
        </w:rPr>
        <w:t xml:space="preserve">to the most upstream </w:t>
      </w:r>
      <w:r w:rsidR="00D507DC" w:rsidRPr="00947B68">
        <w:rPr>
          <w:rFonts w:ascii="Times New Roman" w:hAnsi="Times New Roman" w:cs="Times New Roman"/>
          <w:sz w:val="24"/>
          <w:szCs w:val="24"/>
        </w:rPr>
        <w:t xml:space="preserve">location of the reservoir </w:t>
      </w:r>
      <w:r w:rsidR="009E3E24" w:rsidRPr="00947B68">
        <w:rPr>
          <w:rFonts w:ascii="Times New Roman" w:hAnsi="Times New Roman" w:cs="Times New Roman"/>
          <w:sz w:val="24"/>
          <w:szCs w:val="24"/>
        </w:rPr>
        <w:t>using the drainage area method</w:t>
      </w:r>
      <w:r w:rsidR="00D507DC" w:rsidRPr="00947B68">
        <w:rPr>
          <w:rFonts w:ascii="Times New Roman" w:hAnsi="Times New Roman" w:cs="Times New Roman"/>
          <w:sz w:val="24"/>
          <w:szCs w:val="24"/>
        </w:rPr>
        <w:t>,</w:t>
      </w:r>
      <w:r w:rsidR="00904236" w:rsidRPr="00947B68">
        <w:rPr>
          <w:rFonts w:ascii="Times New Roman" w:hAnsi="Times New Roman" w:cs="Times New Roman"/>
          <w:sz w:val="24"/>
          <w:szCs w:val="24"/>
        </w:rPr>
        <w:t xml:space="preserve"> and</w:t>
      </w:r>
      <w:r w:rsidR="0001021C" w:rsidRPr="00947B68">
        <w:rPr>
          <w:rFonts w:ascii="Times New Roman" w:hAnsi="Times New Roman" w:cs="Times New Roman"/>
          <w:sz w:val="24"/>
          <w:szCs w:val="24"/>
        </w:rPr>
        <w:t xml:space="preserve"> then</w:t>
      </w:r>
      <w:r w:rsidR="00904236" w:rsidRPr="00947B68">
        <w:rPr>
          <w:rFonts w:ascii="Times New Roman" w:hAnsi="Times New Roman" w:cs="Times New Roman"/>
          <w:sz w:val="24"/>
          <w:szCs w:val="24"/>
        </w:rPr>
        <w:t xml:space="preserve"> summed </w:t>
      </w:r>
      <w:r w:rsidR="003D38D5" w:rsidRPr="00947B68">
        <w:rPr>
          <w:rFonts w:ascii="Times New Roman" w:hAnsi="Times New Roman" w:cs="Times New Roman"/>
          <w:sz w:val="24"/>
          <w:szCs w:val="24"/>
        </w:rPr>
        <w:t>into a single inflow</w:t>
      </w:r>
      <w:r w:rsidR="00904236" w:rsidRPr="00947B68">
        <w:rPr>
          <w:rFonts w:ascii="Times New Roman" w:hAnsi="Times New Roman" w:cs="Times New Roman"/>
          <w:sz w:val="24"/>
          <w:szCs w:val="24"/>
        </w:rPr>
        <w:t>.</w:t>
      </w:r>
    </w:p>
    <w:p w14:paraId="2065FB78" w14:textId="062997A6" w:rsidR="00236ACB" w:rsidRPr="00947B68" w:rsidRDefault="00236ACB" w:rsidP="00947B68">
      <w:pPr>
        <w:spacing w:line="480" w:lineRule="auto"/>
        <w:rPr>
          <w:rFonts w:ascii="Times New Roman" w:eastAsia="Times New Roman" w:hAnsi="Times New Roman" w:cs="Times New Roman"/>
          <w:sz w:val="24"/>
          <w:szCs w:val="24"/>
        </w:rPr>
      </w:pPr>
    </w:p>
    <w:p w14:paraId="04AB7A07" w14:textId="0D58EB06"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Modeling</w:t>
      </w:r>
    </w:p>
    <w:p w14:paraId="273CEE51" w14:textId="4AEE4A9B"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143581" w:rsidRPr="00947B68">
        <w:rPr>
          <w:rFonts w:ascii="Times New Roman" w:eastAsia="Times New Roman" w:hAnsi="Times New Roman" w:cs="Times New Roman"/>
          <w:sz w:val="24"/>
          <w:szCs w:val="24"/>
        </w:rPr>
        <w:t>DO data were</w:t>
      </w:r>
      <w:r w:rsidR="00D00499" w:rsidRPr="00947B68">
        <w:rPr>
          <w:rFonts w:ascii="Times New Roman" w:eastAsia="Times New Roman" w:hAnsi="Times New Roman" w:cs="Times New Roman"/>
          <w:sz w:val="24"/>
          <w:szCs w:val="24"/>
        </w:rPr>
        <w:t xml:space="preserve"> evenly</w:t>
      </w:r>
      <w:r w:rsidR="00143581" w:rsidRPr="00947B68">
        <w:rPr>
          <w:rFonts w:ascii="Times New Roman" w:eastAsia="Times New Roman" w:hAnsi="Times New Roman" w:cs="Times New Roman"/>
          <w:sz w:val="24"/>
          <w:szCs w:val="24"/>
        </w:rPr>
        <w:t xml:space="preserve"> split into training and</w:t>
      </w:r>
      <w:r w:rsidR="00652A5C" w:rsidRPr="00947B68">
        <w:rPr>
          <w:rFonts w:ascii="Times New Roman" w:eastAsia="Times New Roman" w:hAnsi="Times New Roman" w:cs="Times New Roman"/>
          <w:sz w:val="24"/>
          <w:szCs w:val="24"/>
        </w:rPr>
        <w:t xml:space="preserve"> testing </w:t>
      </w:r>
      <w:r w:rsidR="004F3A07" w:rsidRPr="00947B68">
        <w:rPr>
          <w:rFonts w:ascii="Times New Roman" w:eastAsia="Times New Roman" w:hAnsi="Times New Roman" w:cs="Times New Roman"/>
          <w:sz w:val="24"/>
          <w:szCs w:val="24"/>
        </w:rPr>
        <w:t>sets</w:t>
      </w:r>
      <w:r w:rsidR="007F21D2" w:rsidRPr="00947B68">
        <w:rPr>
          <w:rFonts w:ascii="Times New Roman" w:eastAsia="Times New Roman" w:hAnsi="Times New Roman" w:cs="Times New Roman"/>
          <w:sz w:val="24"/>
          <w:szCs w:val="24"/>
        </w:rPr>
        <w:t xml:space="preserve"> to create </w:t>
      </w:r>
      <w:commentRangeStart w:id="54"/>
      <w:r w:rsidR="00D00499" w:rsidRPr="00947B68">
        <w:rPr>
          <w:rFonts w:ascii="Times New Roman" w:eastAsia="Times New Roman" w:hAnsi="Times New Roman" w:cs="Times New Roman"/>
          <w:sz w:val="24"/>
          <w:szCs w:val="24"/>
        </w:rPr>
        <w:t>10-</w:t>
      </w:r>
      <w:r w:rsidR="007F21D2" w:rsidRPr="00947B68">
        <w:rPr>
          <w:rFonts w:ascii="Times New Roman" w:eastAsia="Times New Roman" w:hAnsi="Times New Roman" w:cs="Times New Roman"/>
          <w:sz w:val="24"/>
          <w:szCs w:val="24"/>
        </w:rPr>
        <w:t xml:space="preserve">day periods </w:t>
      </w:r>
      <w:r w:rsidR="00400F85" w:rsidRPr="00947B68">
        <w:rPr>
          <w:rFonts w:ascii="Times New Roman" w:eastAsia="Times New Roman" w:hAnsi="Times New Roman" w:cs="Times New Roman"/>
          <w:sz w:val="24"/>
          <w:szCs w:val="24"/>
        </w:rPr>
        <w:t>(“validation periods”)</w:t>
      </w:r>
      <w:commentRangeEnd w:id="54"/>
      <w:r w:rsidR="00E31EEF">
        <w:rPr>
          <w:rStyle w:val="CommentReference"/>
        </w:rPr>
        <w:commentReference w:id="54"/>
      </w:r>
      <w:r w:rsidR="00400F85" w:rsidRPr="00947B68">
        <w:rPr>
          <w:rFonts w:ascii="Times New Roman" w:eastAsia="Times New Roman" w:hAnsi="Times New Roman" w:cs="Times New Roman"/>
          <w:sz w:val="24"/>
          <w:szCs w:val="24"/>
        </w:rPr>
        <w:t xml:space="preserve"> </w:t>
      </w:r>
      <w:r w:rsidR="00D00499" w:rsidRPr="00947B68">
        <w:rPr>
          <w:rFonts w:ascii="Times New Roman" w:eastAsia="Times New Roman" w:hAnsi="Times New Roman" w:cs="Times New Roman"/>
          <w:sz w:val="24"/>
          <w:szCs w:val="24"/>
        </w:rPr>
        <w:t>for</w:t>
      </w:r>
      <w:r w:rsidR="007F21D2" w:rsidRPr="00947B68">
        <w:rPr>
          <w:rFonts w:ascii="Times New Roman" w:eastAsia="Times New Roman" w:hAnsi="Times New Roman" w:cs="Times New Roman"/>
          <w:sz w:val="24"/>
          <w:szCs w:val="24"/>
        </w:rPr>
        <w:t xml:space="preserve"> model </w:t>
      </w:r>
      <w:r w:rsidR="00D00499" w:rsidRPr="00947B68">
        <w:rPr>
          <w:rFonts w:ascii="Times New Roman" w:eastAsia="Times New Roman" w:hAnsi="Times New Roman" w:cs="Times New Roman"/>
          <w:sz w:val="24"/>
          <w:szCs w:val="24"/>
        </w:rPr>
        <w:t>validation</w:t>
      </w:r>
      <w:r w:rsidR="00F2392B" w:rsidRPr="00947B68">
        <w:rPr>
          <w:rFonts w:ascii="Times New Roman" w:eastAsia="Times New Roman" w:hAnsi="Times New Roman" w:cs="Times New Roman"/>
          <w:sz w:val="24"/>
          <w:szCs w:val="24"/>
        </w:rPr>
        <w:t xml:space="preserve"> </w:t>
      </w:r>
      <w:r w:rsidR="00EB61B3" w:rsidRPr="00947B68">
        <w:rPr>
          <w:rFonts w:ascii="Times New Roman" w:eastAsia="Times New Roman" w:hAnsi="Times New Roman" w:cs="Times New Roman"/>
          <w:sz w:val="24"/>
          <w:szCs w:val="24"/>
        </w:rPr>
        <w:t>to</w:t>
      </w:r>
      <w:r w:rsidR="00F2392B" w:rsidRPr="00947B68">
        <w:rPr>
          <w:rFonts w:ascii="Times New Roman" w:eastAsia="Times New Roman" w:hAnsi="Times New Roman" w:cs="Times New Roman"/>
          <w:sz w:val="24"/>
          <w:szCs w:val="24"/>
        </w:rPr>
        <w:t xml:space="preserve"> captur</w:t>
      </w:r>
      <w:r w:rsidR="00EB61B3" w:rsidRPr="00947B68">
        <w:rPr>
          <w:rFonts w:ascii="Times New Roman" w:eastAsia="Times New Roman" w:hAnsi="Times New Roman" w:cs="Times New Roman"/>
          <w:sz w:val="24"/>
          <w:szCs w:val="24"/>
        </w:rPr>
        <w:t>e</w:t>
      </w:r>
      <w:r w:rsidR="00F2392B" w:rsidRPr="00947B68">
        <w:rPr>
          <w:rFonts w:ascii="Times New Roman" w:eastAsia="Times New Roman" w:hAnsi="Times New Roman" w:cs="Times New Roman"/>
          <w:sz w:val="24"/>
          <w:szCs w:val="24"/>
        </w:rPr>
        <w:t xml:space="preserve"> the </w:t>
      </w:r>
      <w:r w:rsidR="00A8738E" w:rsidRPr="00947B68">
        <w:rPr>
          <w:rFonts w:ascii="Times New Roman" w:eastAsia="Times New Roman" w:hAnsi="Times New Roman" w:cs="Times New Roman"/>
          <w:sz w:val="24"/>
          <w:szCs w:val="24"/>
        </w:rPr>
        <w:t xml:space="preserve">general variability in DO dynamics across </w:t>
      </w:r>
      <w:r w:rsidR="00200B63" w:rsidRPr="00947B68">
        <w:rPr>
          <w:rFonts w:ascii="Times New Roman" w:eastAsia="Times New Roman" w:hAnsi="Times New Roman" w:cs="Times New Roman"/>
          <w:sz w:val="24"/>
          <w:szCs w:val="24"/>
        </w:rPr>
        <w:t>the available data</w:t>
      </w:r>
      <w:r w:rsidR="00A8738E" w:rsidRPr="00947B68">
        <w:rPr>
          <w:rFonts w:ascii="Times New Roman" w:eastAsia="Times New Roman" w:hAnsi="Times New Roman" w:cs="Times New Roman"/>
          <w:sz w:val="24"/>
          <w:szCs w:val="24"/>
        </w:rPr>
        <w:t xml:space="preserve"> in </w:t>
      </w:r>
      <w:commentRangeStart w:id="55"/>
      <w:r w:rsidR="00200B63" w:rsidRPr="00947B68">
        <w:rPr>
          <w:rFonts w:ascii="Times New Roman" w:eastAsia="Times New Roman" w:hAnsi="Times New Roman" w:cs="Times New Roman"/>
          <w:sz w:val="24"/>
          <w:szCs w:val="24"/>
        </w:rPr>
        <w:t>each</w:t>
      </w:r>
      <w:r w:rsidR="00A8738E" w:rsidRPr="00947B68">
        <w:rPr>
          <w:rFonts w:ascii="Times New Roman" w:eastAsia="Times New Roman" w:hAnsi="Times New Roman" w:cs="Times New Roman"/>
          <w:sz w:val="24"/>
          <w:szCs w:val="24"/>
        </w:rPr>
        <w:t xml:space="preserve"> reservoir</w:t>
      </w:r>
      <w:r w:rsidR="0021630F" w:rsidRPr="00947B68">
        <w:rPr>
          <w:rFonts w:ascii="Times New Roman" w:eastAsia="Times New Roman" w:hAnsi="Times New Roman" w:cs="Times New Roman"/>
          <w:sz w:val="24"/>
          <w:szCs w:val="24"/>
        </w:rPr>
        <w:t xml:space="preserve">, have </w:t>
      </w:r>
      <w:r w:rsidR="00E21DAA" w:rsidRPr="00947B68">
        <w:rPr>
          <w:rFonts w:ascii="Times New Roman" w:eastAsia="Times New Roman" w:hAnsi="Times New Roman" w:cs="Times New Roman"/>
          <w:sz w:val="24"/>
          <w:szCs w:val="24"/>
        </w:rPr>
        <w:t xml:space="preserve">a </w:t>
      </w:r>
      <w:del w:id="56" w:author="thad/dennis/anders/jeff" w:date="2023-12-05T13:30:00Z">
        <w:r w:rsidR="00E21DAA" w:rsidRPr="00947B68">
          <w:rPr>
            <w:rFonts w:ascii="Times New Roman" w:eastAsia="Times New Roman" w:hAnsi="Times New Roman" w:cs="Times New Roman"/>
            <w:sz w:val="24"/>
            <w:szCs w:val="24"/>
          </w:rPr>
          <w:delText>significant</w:delText>
        </w:r>
      </w:del>
      <w:ins w:id="57" w:author="thad/dennis/anders/jeff" w:date="2023-12-05T13:30:00Z">
        <w:r w:rsidR="00E21DAA" w:rsidRPr="00947B68">
          <w:rPr>
            <w:rFonts w:ascii="Times New Roman" w:eastAsia="Times New Roman" w:hAnsi="Times New Roman" w:cs="Times New Roman"/>
            <w:sz w:val="24"/>
            <w:szCs w:val="24"/>
          </w:rPr>
          <w:t>significa</w:t>
        </w:r>
        <w:commentRangeEnd w:id="55"/>
        <w:r w:rsidR="00E31EEF">
          <w:rPr>
            <w:rStyle w:val="CommentReference"/>
          </w:rPr>
          <w:commentReference w:id="55"/>
        </w:r>
        <w:r w:rsidR="00E21DAA" w:rsidRPr="00947B68">
          <w:rPr>
            <w:rFonts w:ascii="Times New Roman" w:eastAsia="Times New Roman" w:hAnsi="Times New Roman" w:cs="Times New Roman"/>
            <w:sz w:val="24"/>
            <w:szCs w:val="24"/>
          </w:rPr>
          <w:t>nt</w:t>
        </w:r>
      </w:ins>
      <w:r w:rsidR="00E21DAA" w:rsidRPr="00947B68">
        <w:rPr>
          <w:rFonts w:ascii="Times New Roman" w:eastAsia="Times New Roman" w:hAnsi="Times New Roman" w:cs="Times New Roman"/>
          <w:sz w:val="24"/>
          <w:szCs w:val="24"/>
        </w:rPr>
        <w:t xml:space="preserve"> amount of data held out for testing across different reservoir conditions,</w:t>
      </w:r>
      <w:r w:rsidR="00A92901" w:rsidRPr="00947B68">
        <w:rPr>
          <w:rFonts w:ascii="Times New Roman" w:eastAsia="Times New Roman" w:hAnsi="Times New Roman" w:cs="Times New Roman"/>
          <w:sz w:val="24"/>
          <w:szCs w:val="24"/>
        </w:rPr>
        <w:t xml:space="preserve"> while avoiding the possibility that a random split of the data would </w:t>
      </w:r>
      <w:r w:rsidR="00AF73C7" w:rsidRPr="00947B68">
        <w:rPr>
          <w:rFonts w:ascii="Times New Roman" w:eastAsia="Times New Roman" w:hAnsi="Times New Roman" w:cs="Times New Roman"/>
          <w:sz w:val="24"/>
          <w:szCs w:val="24"/>
        </w:rPr>
        <w:t xml:space="preserve">significantly </w:t>
      </w:r>
      <w:proofErr w:type="spellStart"/>
      <w:r w:rsidR="00AF73C7" w:rsidRPr="00947B68">
        <w:rPr>
          <w:rFonts w:ascii="Times New Roman" w:eastAsia="Times New Roman" w:hAnsi="Times New Roman" w:cs="Times New Roman"/>
          <w:sz w:val="24"/>
          <w:szCs w:val="24"/>
        </w:rPr>
        <w:t>undersample</w:t>
      </w:r>
      <w:proofErr w:type="spellEnd"/>
      <w:r w:rsidR="00AF73C7" w:rsidRPr="00947B68">
        <w:rPr>
          <w:rFonts w:ascii="Times New Roman" w:eastAsia="Times New Roman" w:hAnsi="Times New Roman" w:cs="Times New Roman"/>
          <w:sz w:val="24"/>
          <w:szCs w:val="24"/>
        </w:rPr>
        <w:t xml:space="preserve"> cool or warm water periods</w:t>
      </w:r>
      <w:r w:rsidR="00983F9D" w:rsidRPr="00947B68">
        <w:rPr>
          <w:rFonts w:ascii="Times New Roman" w:eastAsia="Times New Roman" w:hAnsi="Times New Roman" w:cs="Times New Roman"/>
          <w:sz w:val="24"/>
          <w:szCs w:val="24"/>
        </w:rPr>
        <w:t>.</w:t>
      </w:r>
    </w:p>
    <w:p w14:paraId="1A025E80" w14:textId="6E70A2EE" w:rsidR="00DD327C" w:rsidRPr="00947B68" w:rsidRDefault="00DD327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We compared</w:t>
      </w:r>
      <w:r w:rsidR="001D5C04" w:rsidRPr="00947B68">
        <w:rPr>
          <w:rFonts w:ascii="Times New Roman" w:eastAsia="Times New Roman" w:hAnsi="Times New Roman" w:cs="Times New Roman"/>
          <w:sz w:val="24"/>
          <w:szCs w:val="24"/>
        </w:rPr>
        <w:t xml:space="preserve"> reservoir DO predictability using the machine learning</w:t>
      </w:r>
      <w:r w:rsidR="005420D3" w:rsidRPr="00947B68">
        <w:rPr>
          <w:rFonts w:ascii="Times New Roman" w:eastAsia="Times New Roman" w:hAnsi="Times New Roman" w:cs="Times New Roman"/>
          <w:sz w:val="24"/>
          <w:szCs w:val="24"/>
        </w:rPr>
        <w:t xml:space="preserve"> technique</w:t>
      </w:r>
      <w:r w:rsidR="001D5C04" w:rsidRPr="00947B68">
        <w:rPr>
          <w:rFonts w:ascii="Times New Roman" w:eastAsia="Times New Roman" w:hAnsi="Times New Roman" w:cs="Times New Roman"/>
          <w:sz w:val="24"/>
          <w:szCs w:val="24"/>
        </w:rPr>
        <w:t xml:space="preserve"> random forest, </w:t>
      </w:r>
      <w:r w:rsidR="005420D3" w:rsidRPr="00947B68">
        <w:rPr>
          <w:rFonts w:ascii="Times New Roman" w:eastAsia="Times New Roman" w:hAnsi="Times New Roman" w:cs="Times New Roman"/>
          <w:sz w:val="24"/>
          <w:szCs w:val="24"/>
        </w:rPr>
        <w:t>which is based on decision trees that partition the predictor space using splitting rules.</w:t>
      </w:r>
      <w:r w:rsidR="00885F70" w:rsidRPr="00947B68">
        <w:rPr>
          <w:rFonts w:ascii="Times New Roman" w:eastAsia="Times New Roman" w:hAnsi="Times New Roman" w:cs="Times New Roman"/>
          <w:sz w:val="24"/>
          <w:szCs w:val="24"/>
        </w:rPr>
        <w:t xml:space="preserve"> </w:t>
      </w:r>
      <w:r w:rsidR="009D68F9" w:rsidRPr="00947B68">
        <w:rPr>
          <w:rFonts w:ascii="Times New Roman" w:eastAsia="Times New Roman" w:hAnsi="Times New Roman" w:cs="Times New Roman"/>
          <w:sz w:val="24"/>
          <w:szCs w:val="24"/>
        </w:rPr>
        <w:t xml:space="preserve">We fit, tuned, and compared random forest models using </w:t>
      </w:r>
      <w:commentRangeStart w:id="58"/>
      <w:r w:rsidR="009D68F9" w:rsidRPr="00947B68">
        <w:rPr>
          <w:rFonts w:ascii="Times New Roman" w:eastAsia="Times New Roman" w:hAnsi="Times New Roman" w:cs="Times New Roman"/>
          <w:sz w:val="24"/>
          <w:szCs w:val="24"/>
        </w:rPr>
        <w:t xml:space="preserve">the ranger package </w:t>
      </w:r>
      <w:commentRangeEnd w:id="58"/>
      <w:r w:rsidR="00DE7995">
        <w:rPr>
          <w:rStyle w:val="CommentReference"/>
        </w:rPr>
        <w:commentReference w:id="58"/>
      </w:r>
      <w:r w:rsidR="009D68F9" w:rsidRPr="00947B68">
        <w:rPr>
          <w:rFonts w:ascii="Times New Roman" w:eastAsia="Times New Roman" w:hAnsi="Times New Roman" w:cs="Times New Roman"/>
          <w:sz w:val="24"/>
          <w:szCs w:val="24"/>
        </w:rPr>
        <w:t xml:space="preserve">within the </w:t>
      </w:r>
      <w:proofErr w:type="spellStart"/>
      <w:r w:rsidR="009D68F9" w:rsidRPr="00947B68">
        <w:rPr>
          <w:rFonts w:ascii="Times New Roman" w:eastAsia="Times New Roman" w:hAnsi="Times New Roman" w:cs="Times New Roman"/>
          <w:sz w:val="24"/>
          <w:szCs w:val="24"/>
        </w:rPr>
        <w:t>tidymodels</w:t>
      </w:r>
      <w:proofErr w:type="spellEnd"/>
      <w:r w:rsidR="009D68F9" w:rsidRPr="00947B68">
        <w:rPr>
          <w:rFonts w:ascii="Times New Roman" w:eastAsia="Times New Roman" w:hAnsi="Times New Roman" w:cs="Times New Roman"/>
          <w:sz w:val="24"/>
          <w:szCs w:val="24"/>
        </w:rPr>
        <w:t xml:space="preserve"> framework</w:t>
      </w:r>
      <w:r w:rsidR="0047249A">
        <w:rPr>
          <w:rFonts w:ascii="Times New Roman" w:eastAsia="Times New Roman" w:hAnsi="Times New Roman" w:cs="Times New Roman"/>
          <w:sz w:val="24"/>
          <w:szCs w:val="24"/>
        </w:rPr>
        <w:t xml:space="preserve"> </w:t>
      </w:r>
      <w:r w:rsidR="0047249A">
        <w:rPr>
          <w:rFonts w:ascii="Times New Roman" w:eastAsia="Times New Roman" w:hAnsi="Times New Roman" w:cs="Times New Roman"/>
          <w:sz w:val="24"/>
          <w:szCs w:val="24"/>
        </w:rPr>
        <w:fldChar w:fldCharType="begin"/>
      </w:r>
      <w:r w:rsidR="0047249A">
        <w:rPr>
          <w:rFonts w:ascii="Times New Roman" w:eastAsia="Times New Roman" w:hAnsi="Times New Roman" w:cs="Times New Roman"/>
          <w:sz w:val="24"/>
          <w:szCs w:val="24"/>
        </w:rPr>
        <w:instrText xml:space="preserve"> ADDIN ZOTERO_ITEM CSL_CITATION {"citationID":"L7LbnR9B","properties":{"formattedCitation":"(Wright and Ziegler 2017, Kuhn and Wickham 2020)","plainCitation":"(Wright and Ziegler 2017, Kuhn and Wickham 2020)","noteIndex":0},"citationItems":[{"id":13600,"uris":["http://zotero.org/users/2374244/items/ACAVGCTF"],"itemData":{"id":13600,"type":"article-journal","abstract":"We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id":13606,"uris":["http://zotero.org/users/2374244/items/GGU52W4L"],"itemData":{"id":13606,"type":"article-journal","container-title":"https://www.tidymodels.org","title":"Tidymodels: a collection of packages for modeling and machine learning using tidyverse principles","author":[{"family":"Kuhn","given":"Max"},{"family":"Wickham","given":"Hadley"}],"issued":{"date-parts":[["2020"]]},"citation-key":"kuhnTidymodelsCollectionPackages2020"}}],"schema":"https://github.com/citation-style-language/schema/raw/master/csl-citation.json"} </w:instrText>
      </w:r>
      <w:r w:rsidR="0047249A">
        <w:rPr>
          <w:rFonts w:ascii="Times New Roman" w:eastAsia="Times New Roman" w:hAnsi="Times New Roman" w:cs="Times New Roman"/>
          <w:sz w:val="24"/>
          <w:szCs w:val="24"/>
        </w:rPr>
        <w:fldChar w:fldCharType="separate"/>
      </w:r>
      <w:r w:rsidR="0047249A" w:rsidRPr="0047249A">
        <w:rPr>
          <w:rFonts w:ascii="Times New Roman" w:hAnsi="Times New Roman" w:cs="Times New Roman"/>
          <w:sz w:val="24"/>
        </w:rPr>
        <w:t>(Wright and Ziegler 2017, Kuhn and Wickham 2020)</w:t>
      </w:r>
      <w:r w:rsidR="0047249A">
        <w:rPr>
          <w:rFonts w:ascii="Times New Roman" w:eastAsia="Times New Roman" w:hAnsi="Times New Roman" w:cs="Times New Roman"/>
          <w:sz w:val="24"/>
          <w:szCs w:val="24"/>
        </w:rPr>
        <w:fldChar w:fldCharType="end"/>
      </w:r>
      <w:r w:rsidR="009D68F9" w:rsidRPr="00947B68">
        <w:rPr>
          <w:rFonts w:ascii="Times New Roman" w:eastAsia="Times New Roman" w:hAnsi="Times New Roman" w:cs="Times New Roman"/>
          <w:sz w:val="24"/>
          <w:szCs w:val="24"/>
        </w:rPr>
        <w:t xml:space="preserve">. </w:t>
      </w:r>
      <w:r w:rsidR="00A707AB" w:rsidRPr="00947B68">
        <w:rPr>
          <w:rFonts w:ascii="Times New Roman" w:eastAsia="Times New Roman" w:hAnsi="Times New Roman" w:cs="Times New Roman"/>
          <w:sz w:val="24"/>
          <w:szCs w:val="24"/>
        </w:rPr>
        <w:t>Models were</w:t>
      </w:r>
      <w:r w:rsidR="00B41E72" w:rsidRPr="00947B68">
        <w:rPr>
          <w:rFonts w:ascii="Times New Roman" w:eastAsia="Times New Roman" w:hAnsi="Times New Roman" w:cs="Times New Roman"/>
          <w:sz w:val="24"/>
          <w:szCs w:val="24"/>
        </w:rPr>
        <w:t xml:space="preserve"> always fit with 500 trees</w:t>
      </w:r>
      <w:r w:rsidR="001D59BA">
        <w:rPr>
          <w:rFonts w:ascii="Times New Roman" w:eastAsia="Times New Roman" w:hAnsi="Times New Roman" w:cs="Times New Roman"/>
          <w:sz w:val="24"/>
          <w:szCs w:val="24"/>
        </w:rPr>
        <w:t xml:space="preserve"> </w:t>
      </w:r>
      <w:r w:rsidR="001D59BA">
        <w:rPr>
          <w:rFonts w:ascii="Times New Roman" w:eastAsia="Times New Roman" w:hAnsi="Times New Roman" w:cs="Times New Roman"/>
          <w:sz w:val="24"/>
          <w:szCs w:val="24"/>
        </w:rPr>
        <w:fldChar w:fldCharType="begin"/>
      </w:r>
      <w:r w:rsidR="001D59BA">
        <w:rPr>
          <w:rFonts w:ascii="Times New Roman" w:eastAsia="Times New Roman" w:hAnsi="Times New Roman" w:cs="Times New Roman"/>
          <w:sz w:val="24"/>
          <w:szCs w:val="24"/>
        </w:rPr>
        <w:instrText xml:space="preserve"> ADDIN ZOTERO_ITEM CSL_CITATION {"citationID":"ImrKUFRE","properties":{"formattedCitation":"(James et al. 2021)","plainCitation":"(James et al. 2021)","noteIndex":0},"citationItems":[{"id":12436,"uris":["http://zotero.org/users/2374244/items/H6M5DYBU"],"itemData":{"id":12436,"type":"chapter","container-title":"An introduction to statistical learning","page":"327–365","publisher":"Springer","source":"Google Scholar","title":"Tree-based methods","author":[{"family":"James","given":"Gareth"},{"family":"Witten","given":"Daniela"},{"family":"Hastie","given":"Trevor"},{"family":"Tibshirani","given":"Robert"}],"issued":{"date-parts":[["2021"]]},"citation-key":"jamesTreebasedMethods2021"}}],"schema":"https://github.com/citation-style-language/schema/raw/master/csl-citation.json"} </w:instrText>
      </w:r>
      <w:r w:rsidR="001D59BA">
        <w:rPr>
          <w:rFonts w:ascii="Times New Roman" w:eastAsia="Times New Roman" w:hAnsi="Times New Roman" w:cs="Times New Roman"/>
          <w:sz w:val="24"/>
          <w:szCs w:val="24"/>
        </w:rPr>
        <w:fldChar w:fldCharType="separate"/>
      </w:r>
      <w:r w:rsidR="001D59BA" w:rsidRPr="001D59BA">
        <w:rPr>
          <w:rFonts w:ascii="Times New Roman" w:hAnsi="Times New Roman" w:cs="Times New Roman"/>
          <w:sz w:val="24"/>
        </w:rPr>
        <w:t>(James et al. 2021)</w:t>
      </w:r>
      <w:r w:rsidR="001D59BA">
        <w:rPr>
          <w:rFonts w:ascii="Times New Roman" w:eastAsia="Times New Roman" w:hAnsi="Times New Roman" w:cs="Times New Roman"/>
          <w:sz w:val="24"/>
          <w:szCs w:val="24"/>
        </w:rPr>
        <w:fldChar w:fldCharType="end"/>
      </w:r>
      <w:r w:rsidR="00B41E72" w:rsidRPr="00947B68">
        <w:rPr>
          <w:rFonts w:ascii="Times New Roman" w:eastAsia="Times New Roman" w:hAnsi="Times New Roman" w:cs="Times New Roman"/>
          <w:sz w:val="24"/>
          <w:szCs w:val="24"/>
        </w:rPr>
        <w:t xml:space="preserve">, but we tuned </w:t>
      </w:r>
      <w:r w:rsidR="00A707AB" w:rsidRPr="00947B68">
        <w:rPr>
          <w:rFonts w:ascii="Times New Roman" w:eastAsia="Times New Roman" w:hAnsi="Times New Roman" w:cs="Times New Roman"/>
          <w:sz w:val="24"/>
          <w:szCs w:val="24"/>
        </w:rPr>
        <w:t>hyper</w:t>
      </w:r>
      <w:r w:rsidR="00B41E72" w:rsidRPr="00947B68">
        <w:rPr>
          <w:rFonts w:ascii="Times New Roman" w:eastAsia="Times New Roman" w:hAnsi="Times New Roman" w:cs="Times New Roman"/>
          <w:sz w:val="24"/>
          <w:szCs w:val="24"/>
        </w:rPr>
        <w:t xml:space="preserve">parameters </w:t>
      </w:r>
      <w:proofErr w:type="spellStart"/>
      <w:r w:rsidR="00B41E72" w:rsidRPr="00947B68">
        <w:rPr>
          <w:rFonts w:ascii="Times New Roman" w:eastAsia="Times New Roman" w:hAnsi="Times New Roman" w:cs="Times New Roman"/>
          <w:sz w:val="24"/>
          <w:szCs w:val="24"/>
        </w:rPr>
        <w:t>m_try</w:t>
      </w:r>
      <w:proofErr w:type="spellEnd"/>
      <w:r w:rsidR="00B41E72" w:rsidRPr="00947B68">
        <w:rPr>
          <w:rFonts w:ascii="Times New Roman" w:eastAsia="Times New Roman" w:hAnsi="Times New Roman" w:cs="Times New Roman"/>
          <w:sz w:val="24"/>
          <w:szCs w:val="24"/>
        </w:rPr>
        <w:t xml:space="preserve">, which controls the number of randomly selected predictors for each tree, and </w:t>
      </w:r>
      <w:proofErr w:type="spellStart"/>
      <w:r w:rsidR="00B41E72" w:rsidRPr="00947B68">
        <w:rPr>
          <w:rFonts w:ascii="Times New Roman" w:eastAsia="Times New Roman" w:hAnsi="Times New Roman" w:cs="Times New Roman"/>
          <w:sz w:val="24"/>
          <w:szCs w:val="24"/>
        </w:rPr>
        <w:t>min_n</w:t>
      </w:r>
      <w:proofErr w:type="spellEnd"/>
      <w:r w:rsidR="00B41E72" w:rsidRPr="00947B68">
        <w:rPr>
          <w:rFonts w:ascii="Times New Roman" w:eastAsia="Times New Roman" w:hAnsi="Times New Roman" w:cs="Times New Roman"/>
          <w:sz w:val="24"/>
          <w:szCs w:val="24"/>
        </w:rPr>
        <w:t xml:space="preserve">, which controls the minimum node size for each tree. The </w:t>
      </w:r>
      <w:proofErr w:type="spellStart"/>
      <w:r w:rsidR="00B41E72" w:rsidRPr="00947B68">
        <w:rPr>
          <w:rFonts w:ascii="Times New Roman" w:eastAsia="Times New Roman" w:hAnsi="Times New Roman" w:cs="Times New Roman"/>
          <w:sz w:val="24"/>
          <w:szCs w:val="24"/>
        </w:rPr>
        <w:t>m_try</w:t>
      </w:r>
      <w:proofErr w:type="spellEnd"/>
      <w:r w:rsidR="00B41E72" w:rsidRPr="00947B68">
        <w:rPr>
          <w:rFonts w:ascii="Times New Roman" w:eastAsia="Times New Roman" w:hAnsi="Times New Roman" w:cs="Times New Roman"/>
          <w:sz w:val="24"/>
          <w:szCs w:val="24"/>
        </w:rPr>
        <w:t xml:space="preserve"> and </w:t>
      </w:r>
      <w:proofErr w:type="spellStart"/>
      <w:r w:rsidR="00B41E72" w:rsidRPr="00947B68">
        <w:rPr>
          <w:rFonts w:ascii="Times New Roman" w:eastAsia="Times New Roman" w:hAnsi="Times New Roman" w:cs="Times New Roman"/>
          <w:sz w:val="24"/>
          <w:szCs w:val="24"/>
        </w:rPr>
        <w:t>min_n</w:t>
      </w:r>
      <w:proofErr w:type="spellEnd"/>
      <w:r w:rsidR="00B41E72" w:rsidRPr="00947B68">
        <w:rPr>
          <w:rFonts w:ascii="Times New Roman" w:eastAsia="Times New Roman" w:hAnsi="Times New Roman" w:cs="Times New Roman"/>
          <w:sz w:val="24"/>
          <w:szCs w:val="24"/>
        </w:rPr>
        <w:t xml:space="preserve"> parameters used </w:t>
      </w:r>
      <w:r w:rsidR="008509EE" w:rsidRPr="00947B68">
        <w:rPr>
          <w:rFonts w:ascii="Times New Roman" w:eastAsia="Times New Roman" w:hAnsi="Times New Roman" w:cs="Times New Roman"/>
          <w:sz w:val="24"/>
          <w:szCs w:val="24"/>
        </w:rPr>
        <w:t>all possible</w:t>
      </w:r>
      <w:r w:rsidR="00B41E72" w:rsidRPr="00947B68">
        <w:rPr>
          <w:rFonts w:ascii="Times New Roman" w:eastAsia="Times New Roman" w:hAnsi="Times New Roman" w:cs="Times New Roman"/>
          <w:sz w:val="24"/>
          <w:szCs w:val="24"/>
        </w:rPr>
        <w:t xml:space="preserve"> number</w:t>
      </w:r>
      <w:r w:rsidR="008509EE" w:rsidRPr="00947B68">
        <w:rPr>
          <w:rFonts w:ascii="Times New Roman" w:eastAsia="Times New Roman" w:hAnsi="Times New Roman" w:cs="Times New Roman"/>
          <w:sz w:val="24"/>
          <w:szCs w:val="24"/>
        </w:rPr>
        <w:t>s</w:t>
      </w:r>
      <w:r w:rsidR="00B41E72" w:rsidRPr="00947B68">
        <w:rPr>
          <w:rFonts w:ascii="Times New Roman" w:eastAsia="Times New Roman" w:hAnsi="Times New Roman" w:cs="Times New Roman"/>
          <w:sz w:val="24"/>
          <w:szCs w:val="24"/>
        </w:rPr>
        <w:t xml:space="preserve"> of predictors and </w:t>
      </w:r>
      <w:r w:rsidR="008509EE" w:rsidRPr="00947B68">
        <w:rPr>
          <w:rFonts w:ascii="Times New Roman" w:eastAsia="Times New Roman" w:hAnsi="Times New Roman" w:cs="Times New Roman"/>
          <w:sz w:val="24"/>
          <w:szCs w:val="24"/>
        </w:rPr>
        <w:t xml:space="preserve">up to 20 </w:t>
      </w:r>
      <w:r w:rsidR="008509EE" w:rsidRPr="00947B68">
        <w:rPr>
          <w:rFonts w:ascii="Times New Roman" w:eastAsia="Times New Roman" w:hAnsi="Times New Roman" w:cs="Times New Roman"/>
          <w:sz w:val="24"/>
          <w:szCs w:val="24"/>
        </w:rPr>
        <w:lastRenderedPageBreak/>
        <w:t xml:space="preserve">for </w:t>
      </w:r>
      <w:r w:rsidR="00B41E72" w:rsidRPr="00947B68">
        <w:rPr>
          <w:rFonts w:ascii="Times New Roman" w:eastAsia="Times New Roman" w:hAnsi="Times New Roman" w:cs="Times New Roman"/>
          <w:sz w:val="24"/>
          <w:szCs w:val="24"/>
        </w:rPr>
        <w:t xml:space="preserve">the node size, respectively. Model selection and tuning used depth-stratified 10-fold cross-validation with the </w:t>
      </w:r>
      <w:r w:rsidR="00FA2275" w:rsidRPr="00947B68">
        <w:rPr>
          <w:rFonts w:ascii="Times New Roman" w:eastAsia="Times New Roman" w:hAnsi="Times New Roman" w:cs="Times New Roman"/>
          <w:sz w:val="24"/>
          <w:szCs w:val="24"/>
        </w:rPr>
        <w:t>10</w:t>
      </w:r>
      <w:r w:rsidR="00B41E72" w:rsidRPr="00947B68">
        <w:rPr>
          <w:rFonts w:ascii="Times New Roman" w:eastAsia="Times New Roman" w:hAnsi="Times New Roman" w:cs="Times New Roman"/>
          <w:sz w:val="24"/>
          <w:szCs w:val="24"/>
        </w:rPr>
        <w:t xml:space="preserve">-fold partitioning repeated 5 times, using </w:t>
      </w:r>
      <w:proofErr w:type="spellStart"/>
      <w:proofErr w:type="gramStart"/>
      <w:r w:rsidR="00507FA3" w:rsidRPr="00947B68">
        <w:rPr>
          <w:rFonts w:ascii="Times New Roman" w:eastAsia="Times New Roman" w:hAnsi="Times New Roman" w:cs="Times New Roman"/>
          <w:sz w:val="24"/>
          <w:szCs w:val="24"/>
        </w:rPr>
        <w:t>rsample</w:t>
      </w:r>
      <w:proofErr w:type="spellEnd"/>
      <w:r w:rsidR="00B41E72" w:rsidRPr="00947B68">
        <w:rPr>
          <w:rFonts w:ascii="Times New Roman" w:eastAsia="Times New Roman" w:hAnsi="Times New Roman" w:cs="Times New Roman"/>
          <w:sz w:val="24"/>
          <w:szCs w:val="24"/>
        </w:rPr>
        <w:t>::</w:t>
      </w:r>
      <w:proofErr w:type="spellStart"/>
      <w:proofErr w:type="gramEnd"/>
      <w:r w:rsidR="00B41E72" w:rsidRPr="00947B68">
        <w:rPr>
          <w:rFonts w:ascii="Times New Roman" w:eastAsia="Times New Roman" w:hAnsi="Times New Roman" w:cs="Times New Roman"/>
          <w:sz w:val="24"/>
          <w:szCs w:val="24"/>
        </w:rPr>
        <w:t>vfold_cv</w:t>
      </w:r>
      <w:proofErr w:type="spellEnd"/>
      <w:r w:rsidR="00B41E72" w:rsidRPr="00947B68">
        <w:rPr>
          <w:rFonts w:ascii="Times New Roman" w:eastAsia="Times New Roman" w:hAnsi="Times New Roman" w:cs="Times New Roman"/>
          <w:sz w:val="24"/>
          <w:szCs w:val="24"/>
        </w:rPr>
        <w:t xml:space="preserve">() on the training data. </w:t>
      </w:r>
      <w:r w:rsidR="0064121F">
        <w:rPr>
          <w:rFonts w:ascii="Times New Roman" w:eastAsia="Times New Roman" w:hAnsi="Times New Roman" w:cs="Times New Roman"/>
          <w:sz w:val="24"/>
          <w:szCs w:val="24"/>
        </w:rPr>
        <w:t>Final models to</w:t>
      </w:r>
      <w:r w:rsidR="00FA2275" w:rsidRPr="00947B68">
        <w:rPr>
          <w:rFonts w:ascii="Times New Roman" w:eastAsia="Times New Roman" w:hAnsi="Times New Roman" w:cs="Times New Roman"/>
          <w:sz w:val="24"/>
          <w:szCs w:val="24"/>
        </w:rPr>
        <w:t xml:space="preserve"> </w:t>
      </w:r>
      <w:r w:rsidR="00F00B6B" w:rsidRPr="00947B68">
        <w:rPr>
          <w:rFonts w:ascii="Times New Roman" w:eastAsia="Times New Roman" w:hAnsi="Times New Roman" w:cs="Times New Roman"/>
          <w:sz w:val="24"/>
          <w:szCs w:val="24"/>
        </w:rPr>
        <w:t>predict testing set DO us</w:t>
      </w:r>
      <w:r w:rsidR="0064121F">
        <w:rPr>
          <w:rFonts w:ascii="Times New Roman" w:eastAsia="Times New Roman" w:hAnsi="Times New Roman" w:cs="Times New Roman"/>
          <w:sz w:val="24"/>
          <w:szCs w:val="24"/>
        </w:rPr>
        <w:t>ed</w:t>
      </w:r>
      <w:r w:rsidR="00FA2275" w:rsidRPr="00947B68">
        <w:rPr>
          <w:rFonts w:ascii="Times New Roman" w:eastAsia="Times New Roman" w:hAnsi="Times New Roman" w:cs="Times New Roman"/>
          <w:sz w:val="24"/>
          <w:szCs w:val="24"/>
        </w:rPr>
        <w:t xml:space="preserve"> the </w:t>
      </w:r>
      <w:r w:rsidR="001E549C" w:rsidRPr="00947B68">
        <w:rPr>
          <w:rFonts w:ascii="Times New Roman" w:eastAsia="Times New Roman" w:hAnsi="Times New Roman" w:cs="Times New Roman"/>
          <w:sz w:val="24"/>
          <w:szCs w:val="24"/>
        </w:rPr>
        <w:t xml:space="preserve">combination of hyperparameters with the lowest root mean square error (RMSE) </w:t>
      </w:r>
      <w:r w:rsidR="00DF36CE" w:rsidRPr="00947B68">
        <w:rPr>
          <w:rFonts w:ascii="Times New Roman" w:eastAsia="Times New Roman" w:hAnsi="Times New Roman" w:cs="Times New Roman"/>
          <w:sz w:val="24"/>
          <w:szCs w:val="24"/>
        </w:rPr>
        <w:t>during the cross-validation routine</w:t>
      </w:r>
      <w:r w:rsidR="00F00B6B" w:rsidRPr="00947B68">
        <w:rPr>
          <w:rFonts w:ascii="Times New Roman" w:eastAsia="Times New Roman" w:hAnsi="Times New Roman" w:cs="Times New Roman"/>
          <w:sz w:val="24"/>
          <w:szCs w:val="24"/>
        </w:rPr>
        <w:t xml:space="preserve"> on the training data.</w:t>
      </w:r>
      <w:r w:rsidR="00DF36CE" w:rsidRPr="00947B68">
        <w:rPr>
          <w:rFonts w:ascii="Times New Roman" w:eastAsia="Times New Roman" w:hAnsi="Times New Roman" w:cs="Times New Roman"/>
          <w:sz w:val="24"/>
          <w:szCs w:val="24"/>
        </w:rPr>
        <w:t xml:space="preserve"> </w:t>
      </w:r>
    </w:p>
    <w:p w14:paraId="6CCF145D" w14:textId="459AE48A" w:rsidR="00B91B2E" w:rsidRPr="00947B68" w:rsidRDefault="00A90E4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 xml:space="preserve">We evaluated </w:t>
      </w:r>
      <w:r w:rsidR="00D04C58" w:rsidRPr="00947B68">
        <w:rPr>
          <w:rFonts w:ascii="Times New Roman" w:eastAsia="Times New Roman" w:hAnsi="Times New Roman" w:cs="Times New Roman"/>
          <w:sz w:val="24"/>
          <w:szCs w:val="24"/>
        </w:rPr>
        <w:t>se</w:t>
      </w:r>
      <w:r w:rsidR="00B85D7E" w:rsidRPr="00947B68">
        <w:rPr>
          <w:rFonts w:ascii="Times New Roman" w:eastAsia="Times New Roman" w:hAnsi="Times New Roman" w:cs="Times New Roman"/>
          <w:sz w:val="24"/>
          <w:szCs w:val="24"/>
        </w:rPr>
        <w:t>veral</w:t>
      </w:r>
      <w:r w:rsidR="008654CD" w:rsidRPr="00947B68">
        <w:rPr>
          <w:rFonts w:ascii="Times New Roman" w:eastAsia="Times New Roman" w:hAnsi="Times New Roman" w:cs="Times New Roman"/>
          <w:sz w:val="24"/>
          <w:szCs w:val="24"/>
        </w:rPr>
        <w:t xml:space="preserve"> other</w:t>
      </w:r>
      <w:r w:rsidR="00B85D7E" w:rsidRPr="00947B68">
        <w:rPr>
          <w:rFonts w:ascii="Times New Roman" w:eastAsia="Times New Roman" w:hAnsi="Times New Roman" w:cs="Times New Roman"/>
          <w:sz w:val="24"/>
          <w:szCs w:val="24"/>
        </w:rPr>
        <w:t xml:space="preserve"> models to </w:t>
      </w:r>
      <w:r w:rsidR="00FA3CFE" w:rsidRPr="00947B68">
        <w:rPr>
          <w:rFonts w:ascii="Times New Roman" w:eastAsia="Times New Roman" w:hAnsi="Times New Roman" w:cs="Times New Roman"/>
          <w:sz w:val="24"/>
          <w:szCs w:val="24"/>
        </w:rPr>
        <w:t>predict DO</w:t>
      </w:r>
      <w:r w:rsidR="007D7A8B" w:rsidRPr="00947B68">
        <w:rPr>
          <w:rFonts w:ascii="Times New Roman" w:eastAsia="Times New Roman" w:hAnsi="Times New Roman" w:cs="Times New Roman"/>
          <w:sz w:val="24"/>
          <w:szCs w:val="24"/>
        </w:rPr>
        <w:t xml:space="preserve"> in Richland-Chambers reservoir only</w:t>
      </w:r>
      <w:r w:rsidR="00CB25EE" w:rsidRPr="00947B68">
        <w:rPr>
          <w:rFonts w:ascii="Times New Roman" w:eastAsia="Times New Roman" w:hAnsi="Times New Roman" w:cs="Times New Roman"/>
          <w:sz w:val="24"/>
          <w:szCs w:val="24"/>
        </w:rPr>
        <w:t xml:space="preserve"> to test </w:t>
      </w:r>
      <w:r w:rsidR="008E26E8">
        <w:rPr>
          <w:rFonts w:ascii="Times New Roman" w:eastAsia="Times New Roman" w:hAnsi="Times New Roman" w:cs="Times New Roman"/>
          <w:sz w:val="24"/>
          <w:szCs w:val="24"/>
        </w:rPr>
        <w:t xml:space="preserve">how </w:t>
      </w:r>
      <w:r w:rsidR="00CB25EE" w:rsidRPr="00947B68">
        <w:rPr>
          <w:rFonts w:ascii="Times New Roman" w:eastAsia="Times New Roman" w:hAnsi="Times New Roman" w:cs="Times New Roman"/>
          <w:sz w:val="24"/>
          <w:szCs w:val="24"/>
        </w:rPr>
        <w:t>different model</w:t>
      </w:r>
      <w:r w:rsidR="008E26E8">
        <w:rPr>
          <w:rFonts w:ascii="Times New Roman" w:eastAsia="Times New Roman" w:hAnsi="Times New Roman" w:cs="Times New Roman"/>
          <w:sz w:val="24"/>
          <w:szCs w:val="24"/>
        </w:rPr>
        <w:t>ing approaches might influence the efficacy of our DO predictions</w:t>
      </w:r>
      <w:r w:rsidR="00F138D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1) </w:t>
      </w:r>
      <w:r w:rsidR="00F138DC" w:rsidRPr="00947B68">
        <w:rPr>
          <w:rFonts w:ascii="Times New Roman" w:eastAsia="Times New Roman" w:hAnsi="Times New Roman" w:cs="Times New Roman"/>
          <w:sz w:val="24"/>
          <w:szCs w:val="24"/>
        </w:rPr>
        <w:t xml:space="preserve">Linear </w:t>
      </w:r>
      <w:r w:rsidR="007C5957" w:rsidRPr="00947B68">
        <w:rPr>
          <w:rFonts w:ascii="Times New Roman" w:eastAsia="Times New Roman" w:hAnsi="Times New Roman" w:cs="Times New Roman"/>
          <w:sz w:val="24"/>
          <w:szCs w:val="24"/>
        </w:rPr>
        <w:t>regre</w:t>
      </w:r>
      <w:r w:rsidR="005A47F8" w:rsidRPr="00947B68">
        <w:rPr>
          <w:rFonts w:ascii="Times New Roman" w:eastAsia="Times New Roman" w:hAnsi="Times New Roman" w:cs="Times New Roman"/>
          <w:sz w:val="24"/>
          <w:szCs w:val="24"/>
        </w:rPr>
        <w:t>ssion</w:t>
      </w:r>
      <w:r w:rsidR="007C5957" w:rsidRPr="00947B68">
        <w:rPr>
          <w:rFonts w:ascii="Times New Roman" w:eastAsia="Times New Roman" w:hAnsi="Times New Roman" w:cs="Times New Roman"/>
          <w:sz w:val="24"/>
          <w:szCs w:val="24"/>
        </w:rPr>
        <w:t xml:space="preserve">, </w:t>
      </w:r>
      <w:r w:rsidR="005A47F8" w:rsidRPr="00947B68">
        <w:rPr>
          <w:rFonts w:ascii="Times New Roman" w:eastAsia="Times New Roman" w:hAnsi="Times New Roman" w:cs="Times New Roman"/>
          <w:sz w:val="24"/>
          <w:szCs w:val="24"/>
        </w:rPr>
        <w:t>i.e., ordinary least squares regression</w:t>
      </w:r>
      <w:r w:rsidR="00DD7716" w:rsidRPr="00947B68">
        <w:rPr>
          <w:rFonts w:ascii="Times New Roman" w:eastAsia="Times New Roman" w:hAnsi="Times New Roman" w:cs="Times New Roman"/>
          <w:sz w:val="24"/>
          <w:szCs w:val="24"/>
        </w:rPr>
        <w:t>, 2)</w:t>
      </w:r>
      <w:r w:rsidR="007C5957" w:rsidRPr="00947B68">
        <w:rPr>
          <w:rFonts w:ascii="Times New Roman" w:eastAsia="Times New Roman" w:hAnsi="Times New Roman" w:cs="Times New Roman"/>
          <w:sz w:val="24"/>
          <w:szCs w:val="24"/>
        </w:rPr>
        <w:t xml:space="preserve"> lasso</w:t>
      </w:r>
      <w:r w:rsidR="007D7A8B" w:rsidRPr="00947B68">
        <w:rPr>
          <w:rFonts w:ascii="Times New Roman" w:eastAsia="Times New Roman" w:hAnsi="Times New Roman" w:cs="Times New Roman"/>
          <w:sz w:val="24"/>
          <w:szCs w:val="24"/>
        </w:rPr>
        <w:t xml:space="preserve"> regression</w:t>
      </w:r>
      <w:r w:rsidR="007C5957" w:rsidRPr="00947B68">
        <w:rPr>
          <w:rFonts w:ascii="Times New Roman" w:eastAsia="Times New Roman" w:hAnsi="Times New Roman" w:cs="Times New Roman"/>
          <w:sz w:val="24"/>
          <w:szCs w:val="24"/>
        </w:rPr>
        <w:t>,</w:t>
      </w:r>
      <w:r w:rsidR="00DD7716" w:rsidRPr="00947B68">
        <w:rPr>
          <w:rFonts w:ascii="Times New Roman" w:eastAsia="Times New Roman" w:hAnsi="Times New Roman" w:cs="Times New Roman"/>
          <w:sz w:val="24"/>
          <w:szCs w:val="24"/>
        </w:rPr>
        <w:t xml:space="preserve"> </w:t>
      </w:r>
      <w:r w:rsidR="00325F1C" w:rsidRPr="00947B68">
        <w:rPr>
          <w:rFonts w:ascii="Times New Roman" w:eastAsia="Times New Roman" w:hAnsi="Times New Roman" w:cs="Times New Roman"/>
          <w:sz w:val="24"/>
          <w:szCs w:val="24"/>
        </w:rPr>
        <w:t>which is</w:t>
      </w:r>
      <w:r w:rsidR="00933F8E" w:rsidRPr="00947B68">
        <w:rPr>
          <w:rFonts w:ascii="Times New Roman" w:eastAsia="Times New Roman" w:hAnsi="Times New Roman" w:cs="Times New Roman"/>
          <w:sz w:val="24"/>
          <w:szCs w:val="24"/>
        </w:rPr>
        <w:t xml:space="preserve"> regularized</w:t>
      </w:r>
      <w:r w:rsidR="00325F1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linear regression </w:t>
      </w:r>
      <w:r w:rsidR="00015D2E" w:rsidRPr="00947B68">
        <w:rPr>
          <w:rFonts w:ascii="Times New Roman" w:eastAsia="Times New Roman" w:hAnsi="Times New Roman" w:cs="Times New Roman"/>
          <w:sz w:val="24"/>
          <w:szCs w:val="24"/>
        </w:rPr>
        <w:t xml:space="preserve">that effectively </w:t>
      </w:r>
      <w:r w:rsidR="00D87E6C" w:rsidRPr="00947B68">
        <w:rPr>
          <w:rFonts w:ascii="Times New Roman" w:eastAsia="Times New Roman" w:hAnsi="Times New Roman" w:cs="Times New Roman"/>
          <w:sz w:val="24"/>
          <w:szCs w:val="24"/>
        </w:rPr>
        <w:t>adjust</w:t>
      </w:r>
      <w:r w:rsidR="00015D2E" w:rsidRPr="00947B68">
        <w:rPr>
          <w:rFonts w:ascii="Times New Roman" w:eastAsia="Times New Roman" w:hAnsi="Times New Roman" w:cs="Times New Roman"/>
          <w:sz w:val="24"/>
          <w:szCs w:val="24"/>
        </w:rPr>
        <w:t>s</w:t>
      </w:r>
      <w:r w:rsidR="00D87E6C" w:rsidRPr="00947B68">
        <w:rPr>
          <w:rFonts w:ascii="Times New Roman" w:eastAsia="Times New Roman" w:hAnsi="Times New Roman" w:cs="Times New Roman"/>
          <w:sz w:val="24"/>
          <w:szCs w:val="24"/>
        </w:rPr>
        <w:t xml:space="preserve"> </w:t>
      </w:r>
      <w:r w:rsidR="00015D2E" w:rsidRPr="00947B68">
        <w:rPr>
          <w:rFonts w:ascii="Times New Roman" w:eastAsia="Times New Roman" w:hAnsi="Times New Roman" w:cs="Times New Roman"/>
          <w:sz w:val="24"/>
          <w:szCs w:val="24"/>
        </w:rPr>
        <w:t xml:space="preserve">regression coefficients to </w:t>
      </w:r>
      <w:r w:rsidR="00EC3BF7" w:rsidRPr="00947B68">
        <w:rPr>
          <w:rFonts w:ascii="Times New Roman" w:eastAsia="Times New Roman" w:hAnsi="Times New Roman" w:cs="Times New Roman"/>
          <w:sz w:val="24"/>
          <w:szCs w:val="24"/>
        </w:rPr>
        <w:t>improve</w:t>
      </w:r>
      <w:r w:rsidR="00015D2E" w:rsidRPr="00947B68">
        <w:rPr>
          <w:rFonts w:ascii="Times New Roman" w:eastAsia="Times New Roman" w:hAnsi="Times New Roman" w:cs="Times New Roman"/>
          <w:sz w:val="24"/>
          <w:szCs w:val="24"/>
        </w:rPr>
        <w:t xml:space="preserve"> </w:t>
      </w:r>
      <w:r w:rsidR="00852B75" w:rsidRPr="00947B68">
        <w:rPr>
          <w:rFonts w:ascii="Times New Roman" w:eastAsia="Times New Roman" w:hAnsi="Times New Roman" w:cs="Times New Roman"/>
          <w:sz w:val="24"/>
          <w:szCs w:val="24"/>
        </w:rPr>
        <w:t xml:space="preserve">out-of-sample </w:t>
      </w:r>
      <w:r w:rsidR="00015D2E" w:rsidRPr="00947B68">
        <w:rPr>
          <w:rFonts w:ascii="Times New Roman" w:eastAsia="Times New Roman" w:hAnsi="Times New Roman" w:cs="Times New Roman"/>
          <w:sz w:val="24"/>
          <w:szCs w:val="24"/>
        </w:rPr>
        <w:t>prediction</w:t>
      </w:r>
      <w:r w:rsidR="00474C1A" w:rsidRPr="00947B68">
        <w:rPr>
          <w:rFonts w:ascii="Times New Roman" w:eastAsia="Times New Roman" w:hAnsi="Times New Roman" w:cs="Times New Roman"/>
          <w:sz w:val="24"/>
          <w:szCs w:val="24"/>
        </w:rPr>
        <w:t>,</w:t>
      </w:r>
      <w:r w:rsidR="002363E3" w:rsidRPr="00947B68">
        <w:rPr>
          <w:rFonts w:ascii="Times New Roman" w:eastAsia="Times New Roman" w:hAnsi="Times New Roman" w:cs="Times New Roman"/>
          <w:sz w:val="24"/>
          <w:szCs w:val="24"/>
        </w:rPr>
        <w:t xml:space="preserve"> </w:t>
      </w:r>
      <w:r w:rsidR="007250DD" w:rsidRPr="00947B68">
        <w:rPr>
          <w:rFonts w:ascii="Times New Roman" w:eastAsia="Times New Roman" w:hAnsi="Times New Roman" w:cs="Times New Roman"/>
          <w:sz w:val="24"/>
          <w:szCs w:val="24"/>
        </w:rPr>
        <w:t xml:space="preserve">4) </w:t>
      </w:r>
      <w:r w:rsidR="002363E3" w:rsidRPr="00947B68">
        <w:rPr>
          <w:rFonts w:ascii="Times New Roman" w:eastAsia="Times New Roman" w:hAnsi="Times New Roman" w:cs="Times New Roman"/>
          <w:sz w:val="24"/>
          <w:szCs w:val="24"/>
        </w:rPr>
        <w:t>Long short-term memor</w:t>
      </w:r>
      <w:r w:rsidR="007250DD" w:rsidRPr="00947B68">
        <w:rPr>
          <w:rFonts w:ascii="Times New Roman" w:eastAsia="Times New Roman" w:hAnsi="Times New Roman" w:cs="Times New Roman"/>
          <w:sz w:val="24"/>
          <w:szCs w:val="24"/>
        </w:rPr>
        <w:t xml:space="preserve">y recurrent neural network </w:t>
      </w:r>
      <w:commentRangeStart w:id="59"/>
      <w:r w:rsidR="007250DD" w:rsidRPr="00947B68">
        <w:rPr>
          <w:rFonts w:ascii="Times New Roman" w:eastAsia="Times New Roman" w:hAnsi="Times New Roman" w:cs="Times New Roman"/>
          <w:sz w:val="24"/>
          <w:szCs w:val="24"/>
        </w:rPr>
        <w:t>(LSTM</w:t>
      </w:r>
      <w:del w:id="60" w:author="thad/dennis/anders/jeff" w:date="2023-12-05T13:30:00Z">
        <w:r w:rsidR="007250DD" w:rsidRPr="00947B68">
          <w:rPr>
            <w:rFonts w:ascii="Times New Roman" w:eastAsia="Times New Roman" w:hAnsi="Times New Roman" w:cs="Times New Roman"/>
            <w:sz w:val="24"/>
            <w:szCs w:val="24"/>
          </w:rPr>
          <w:delText>)</w:delText>
        </w:r>
        <w:r w:rsidR="00515E6E" w:rsidRPr="00947B68">
          <w:rPr>
            <w:rFonts w:ascii="Times New Roman" w:eastAsia="Times New Roman" w:hAnsi="Times New Roman" w:cs="Times New Roman"/>
            <w:sz w:val="24"/>
            <w:szCs w:val="24"/>
          </w:rPr>
          <w:delText>,</w:delText>
        </w:r>
        <w:r w:rsidR="00156AFA" w:rsidRPr="00947B68">
          <w:rPr>
            <w:rFonts w:ascii="Times New Roman" w:eastAsia="Times New Roman" w:hAnsi="Times New Roman" w:cs="Times New Roman"/>
            <w:sz w:val="24"/>
            <w:szCs w:val="24"/>
          </w:rPr>
          <w:delText xml:space="preserve"> </w:delText>
        </w:r>
      </w:del>
      <w:ins w:id="61" w:author="thad/dennis/anders/jeff" w:date="2023-12-05T13:30:00Z">
        <w:r w:rsidR="007250DD" w:rsidRPr="00947B68">
          <w:rPr>
            <w:rFonts w:ascii="Times New Roman" w:eastAsia="Times New Roman" w:hAnsi="Times New Roman" w:cs="Times New Roman"/>
            <w:sz w:val="24"/>
            <w:szCs w:val="24"/>
          </w:rPr>
          <w:t>)</w:t>
        </w:r>
      </w:ins>
      <w:ins w:id="62" w:author="Sadler, Jeff Michael" w:date="2023-12-01T11:32:00Z">
        <w:r w:rsidR="00E03575">
          <w:rPr>
            <w:rFonts w:ascii="Times New Roman" w:eastAsia="Times New Roman" w:hAnsi="Times New Roman" w:cs="Times New Roman"/>
            <w:sz w:val="24"/>
            <w:szCs w:val="24"/>
          </w:rPr>
          <w:t xml:space="preserve"> (Hochreiter and </w:t>
        </w:r>
        <w:proofErr w:type="spellStart"/>
        <w:r w:rsidR="00E03575">
          <w:rPr>
            <w:rFonts w:ascii="Times New Roman" w:eastAsia="Times New Roman" w:hAnsi="Times New Roman" w:cs="Times New Roman"/>
            <w:sz w:val="24"/>
            <w:szCs w:val="24"/>
          </w:rPr>
          <w:t>Schid</w:t>
        </w:r>
      </w:ins>
      <w:ins w:id="63" w:author="Sadler, Jeff Michael" w:date="2023-12-01T11:33:00Z">
        <w:r w:rsidR="00E03575">
          <w:rPr>
            <w:rFonts w:ascii="Times New Roman" w:eastAsia="Times New Roman" w:hAnsi="Times New Roman" w:cs="Times New Roman"/>
            <w:sz w:val="24"/>
            <w:szCs w:val="24"/>
          </w:rPr>
          <w:t>huber</w:t>
        </w:r>
        <w:proofErr w:type="spellEnd"/>
        <w:r w:rsidR="00E03575">
          <w:rPr>
            <w:rFonts w:ascii="Times New Roman" w:eastAsia="Times New Roman" w:hAnsi="Times New Roman" w:cs="Times New Roman"/>
            <w:sz w:val="24"/>
            <w:szCs w:val="24"/>
          </w:rPr>
          <w:t>, 1997)</w:t>
        </w:r>
      </w:ins>
      <w:ins w:id="64" w:author="thad/dennis/anders/jeff" w:date="2023-12-05T13:30:00Z">
        <w:r w:rsidR="00515E6E" w:rsidRPr="00947B68">
          <w:rPr>
            <w:rFonts w:ascii="Times New Roman" w:eastAsia="Times New Roman" w:hAnsi="Times New Roman" w:cs="Times New Roman"/>
            <w:sz w:val="24"/>
            <w:szCs w:val="24"/>
          </w:rPr>
          <w:t>,</w:t>
        </w:r>
        <w:r w:rsidR="00156AFA" w:rsidRPr="00947B68">
          <w:rPr>
            <w:rFonts w:ascii="Times New Roman" w:eastAsia="Times New Roman" w:hAnsi="Times New Roman" w:cs="Times New Roman"/>
            <w:sz w:val="24"/>
            <w:szCs w:val="24"/>
          </w:rPr>
          <w:t xml:space="preserve"> </w:t>
        </w:r>
        <w:commentRangeEnd w:id="59"/>
        <w:r w:rsidR="00E03575">
          <w:rPr>
            <w:rStyle w:val="CommentReference"/>
          </w:rPr>
          <w:commentReference w:id="59"/>
        </w:r>
      </w:ins>
      <w:r w:rsidR="00156AFA" w:rsidRPr="00947B68">
        <w:rPr>
          <w:rFonts w:ascii="Times New Roman" w:eastAsia="Times New Roman" w:hAnsi="Times New Roman" w:cs="Times New Roman"/>
          <w:sz w:val="24"/>
          <w:szCs w:val="24"/>
        </w:rPr>
        <w:t>whic</w:t>
      </w:r>
      <w:r w:rsidR="002B623E" w:rsidRPr="00947B68">
        <w:rPr>
          <w:rFonts w:ascii="Times New Roman" w:eastAsia="Times New Roman" w:hAnsi="Times New Roman" w:cs="Times New Roman"/>
          <w:sz w:val="24"/>
          <w:szCs w:val="24"/>
        </w:rPr>
        <w:t>h</w:t>
      </w:r>
      <w:r w:rsidR="007934C3" w:rsidRPr="00947B68">
        <w:rPr>
          <w:rFonts w:ascii="Times New Roman" w:eastAsia="Times New Roman" w:hAnsi="Times New Roman" w:cs="Times New Roman"/>
          <w:sz w:val="24"/>
          <w:szCs w:val="24"/>
        </w:rPr>
        <w:t xml:space="preserve"> </w:t>
      </w:r>
      <w:r w:rsidR="00560DA9" w:rsidRPr="00947B68">
        <w:rPr>
          <w:rFonts w:ascii="Times New Roman" w:eastAsia="Times New Roman" w:hAnsi="Times New Roman" w:cs="Times New Roman"/>
          <w:sz w:val="24"/>
          <w:szCs w:val="24"/>
        </w:rPr>
        <w:t xml:space="preserve">learns how to </w:t>
      </w:r>
      <w:r w:rsidR="007934C3" w:rsidRPr="00947B68">
        <w:rPr>
          <w:rFonts w:ascii="Times New Roman" w:eastAsia="Times New Roman" w:hAnsi="Times New Roman" w:cs="Times New Roman"/>
          <w:sz w:val="24"/>
          <w:szCs w:val="24"/>
        </w:rPr>
        <w:t xml:space="preserve">‘retain’ and ‘forget’ </w:t>
      </w:r>
      <w:r w:rsidR="00560DA9" w:rsidRPr="00947B68">
        <w:rPr>
          <w:rFonts w:ascii="Times New Roman" w:eastAsia="Times New Roman" w:hAnsi="Times New Roman" w:cs="Times New Roman"/>
          <w:sz w:val="24"/>
          <w:szCs w:val="24"/>
        </w:rPr>
        <w:t xml:space="preserve">potentially predictive </w:t>
      </w:r>
      <w:r w:rsidR="007934C3" w:rsidRPr="00947B68">
        <w:rPr>
          <w:rFonts w:ascii="Times New Roman" w:eastAsia="Times New Roman" w:hAnsi="Times New Roman" w:cs="Times New Roman"/>
          <w:sz w:val="24"/>
          <w:szCs w:val="24"/>
        </w:rPr>
        <w:t>information</w:t>
      </w:r>
      <w:r w:rsidR="00560DA9" w:rsidRPr="00947B68">
        <w:rPr>
          <w:rFonts w:ascii="Times New Roman" w:eastAsia="Times New Roman" w:hAnsi="Times New Roman" w:cs="Times New Roman"/>
          <w:sz w:val="24"/>
          <w:szCs w:val="24"/>
        </w:rPr>
        <w:t xml:space="preserve"> </w:t>
      </w:r>
      <w:r w:rsidR="005D2079" w:rsidRPr="00947B68">
        <w:rPr>
          <w:rFonts w:ascii="Times New Roman" w:eastAsia="Times New Roman" w:hAnsi="Times New Roman" w:cs="Times New Roman"/>
          <w:sz w:val="24"/>
          <w:szCs w:val="24"/>
        </w:rPr>
        <w:t>through time series</w:t>
      </w:r>
      <w:r w:rsidR="00156AFA" w:rsidRPr="00947B68">
        <w:rPr>
          <w:rFonts w:ascii="Times New Roman" w:eastAsia="Times New Roman" w:hAnsi="Times New Roman" w:cs="Times New Roman"/>
          <w:sz w:val="24"/>
          <w:szCs w:val="24"/>
        </w:rPr>
        <w:t>,</w:t>
      </w:r>
      <w:r w:rsidR="00515E6E" w:rsidRPr="00947B68">
        <w:rPr>
          <w:rFonts w:ascii="Times New Roman" w:eastAsia="Times New Roman" w:hAnsi="Times New Roman" w:cs="Times New Roman"/>
          <w:sz w:val="24"/>
          <w:szCs w:val="24"/>
        </w:rPr>
        <w:t xml:space="preserve"> and 5) </w:t>
      </w:r>
      <w:del w:id="65" w:author="Dennis Trolle" w:date="2023-11-26T10:48:00Z">
        <w:r w:rsidR="00515E6E" w:rsidRPr="00947B68" w:rsidDel="00E31EEF">
          <w:rPr>
            <w:rFonts w:ascii="Times New Roman" w:eastAsia="Times New Roman" w:hAnsi="Times New Roman" w:cs="Times New Roman"/>
            <w:sz w:val="24"/>
            <w:szCs w:val="24"/>
          </w:rPr>
          <w:delText>the</w:delText>
        </w:r>
      </w:del>
      <w:ins w:id="66" w:author="Dennis Trolle" w:date="2023-11-26T10:48:00Z">
        <w:r w:rsidR="00E31EEF">
          <w:rPr>
            <w:rFonts w:ascii="Times New Roman" w:eastAsia="Times New Roman" w:hAnsi="Times New Roman" w:cs="Times New Roman"/>
            <w:sz w:val="24"/>
            <w:szCs w:val="24"/>
          </w:rPr>
          <w:t>GOTM-WET</w:t>
        </w:r>
      </w:ins>
      <w:del w:id="67" w:author="Dennis Trolle" w:date="2023-11-26T10:48:00Z">
        <w:r w:rsidR="00515E6E" w:rsidRPr="00947B68" w:rsidDel="00E31EEF">
          <w:rPr>
            <w:rFonts w:ascii="Times New Roman" w:eastAsia="Times New Roman" w:hAnsi="Times New Roman" w:cs="Times New Roman"/>
            <w:sz w:val="24"/>
            <w:szCs w:val="24"/>
          </w:rPr>
          <w:delText xml:space="preserve"> Water Ecosystems Tool (</w:delText>
        </w:r>
        <w:r w:rsidR="00F75FD8" w:rsidRPr="00947B68" w:rsidDel="00E31EEF">
          <w:rPr>
            <w:rFonts w:ascii="Times New Roman" w:eastAsia="Times New Roman" w:hAnsi="Times New Roman" w:cs="Times New Roman"/>
            <w:sz w:val="24"/>
            <w:szCs w:val="24"/>
          </w:rPr>
          <w:delText>WET</w:delText>
        </w:r>
        <w:r w:rsidR="005D2079" w:rsidRPr="00947B68" w:rsidDel="00E31EEF">
          <w:rPr>
            <w:rFonts w:ascii="Times New Roman" w:eastAsia="Times New Roman" w:hAnsi="Times New Roman" w:cs="Times New Roman"/>
            <w:sz w:val="24"/>
            <w:szCs w:val="24"/>
          </w:rPr>
          <w:delText>)</w:delText>
        </w:r>
      </w:del>
      <w:r w:rsidR="005D2079" w:rsidRPr="00947B68">
        <w:rPr>
          <w:rFonts w:ascii="Times New Roman" w:eastAsia="Times New Roman" w:hAnsi="Times New Roman" w:cs="Times New Roman"/>
          <w:sz w:val="24"/>
          <w:szCs w:val="24"/>
        </w:rPr>
        <w:t>,</w:t>
      </w:r>
      <w:r w:rsidR="00F75FD8" w:rsidRPr="00947B68">
        <w:rPr>
          <w:rFonts w:ascii="Times New Roman" w:eastAsia="Times New Roman" w:hAnsi="Times New Roman" w:cs="Times New Roman"/>
          <w:sz w:val="24"/>
          <w:szCs w:val="24"/>
        </w:rPr>
        <w:t xml:space="preserve"> a process-based model</w:t>
      </w:r>
      <w:r w:rsidR="005D2079" w:rsidRPr="00947B68">
        <w:rPr>
          <w:rFonts w:ascii="Times New Roman" w:eastAsia="Times New Roman" w:hAnsi="Times New Roman" w:cs="Times New Roman"/>
          <w:sz w:val="24"/>
          <w:szCs w:val="24"/>
        </w:rPr>
        <w:t xml:space="preserve"> built on differential </w:t>
      </w:r>
      <w:r w:rsidR="006F7F84" w:rsidRPr="00947B68">
        <w:rPr>
          <w:rFonts w:ascii="Times New Roman" w:eastAsia="Times New Roman" w:hAnsi="Times New Roman" w:cs="Times New Roman"/>
          <w:sz w:val="24"/>
          <w:szCs w:val="24"/>
        </w:rPr>
        <w:t>equations representing</w:t>
      </w:r>
      <w:r w:rsidR="004F37B0" w:rsidRPr="00947B68">
        <w:rPr>
          <w:rFonts w:ascii="Times New Roman" w:eastAsia="Times New Roman" w:hAnsi="Times New Roman" w:cs="Times New Roman"/>
          <w:sz w:val="24"/>
          <w:szCs w:val="24"/>
        </w:rPr>
        <w:t xml:space="preserve"> the coupled hydrodynamics and ecological dynamics within a water body</w:t>
      </w:r>
      <w:r w:rsidR="00515E6E" w:rsidRPr="00947B68">
        <w:rPr>
          <w:rFonts w:ascii="Times New Roman" w:eastAsia="Times New Roman" w:hAnsi="Times New Roman" w:cs="Times New Roman"/>
          <w:sz w:val="24"/>
          <w:szCs w:val="24"/>
        </w:rPr>
        <w:t>.</w:t>
      </w:r>
      <w:r w:rsidR="004F37B0" w:rsidRPr="00947B68">
        <w:rPr>
          <w:rFonts w:ascii="Times New Roman" w:eastAsia="Times New Roman" w:hAnsi="Times New Roman" w:cs="Times New Roman"/>
          <w:sz w:val="24"/>
          <w:szCs w:val="24"/>
        </w:rPr>
        <w:t xml:space="preserve"> </w:t>
      </w:r>
      <w:r w:rsidR="001B3351" w:rsidRPr="00947B68">
        <w:rPr>
          <w:rFonts w:ascii="Times New Roman" w:eastAsia="Times New Roman" w:hAnsi="Times New Roman" w:cs="Times New Roman"/>
          <w:sz w:val="24"/>
          <w:szCs w:val="24"/>
        </w:rPr>
        <w:t xml:space="preserve">The train-test split for each of these models was the same as used for the Richland-Chambers random forest. </w:t>
      </w:r>
      <w:r w:rsidR="00D0710B" w:rsidRPr="00947B68">
        <w:rPr>
          <w:rFonts w:ascii="Times New Roman" w:eastAsia="Times New Roman" w:hAnsi="Times New Roman" w:cs="Times New Roman"/>
          <w:sz w:val="24"/>
          <w:szCs w:val="24"/>
        </w:rPr>
        <w:t>T</w:t>
      </w:r>
      <w:r w:rsidR="004F37B0" w:rsidRPr="00947B68">
        <w:rPr>
          <w:rFonts w:ascii="Times New Roman" w:eastAsia="Times New Roman" w:hAnsi="Times New Roman" w:cs="Times New Roman"/>
          <w:sz w:val="24"/>
          <w:szCs w:val="24"/>
        </w:rPr>
        <w:t xml:space="preserve">he lasso model was trained </w:t>
      </w:r>
      <w:r w:rsidR="009E32FE" w:rsidRPr="00947B68">
        <w:rPr>
          <w:rFonts w:ascii="Times New Roman" w:eastAsia="Times New Roman" w:hAnsi="Times New Roman" w:cs="Times New Roman"/>
          <w:sz w:val="24"/>
          <w:szCs w:val="24"/>
        </w:rPr>
        <w:t>as</w:t>
      </w:r>
      <w:r w:rsidR="004F37B0" w:rsidRPr="00947B68">
        <w:rPr>
          <w:rFonts w:ascii="Times New Roman" w:eastAsia="Times New Roman" w:hAnsi="Times New Roman" w:cs="Times New Roman"/>
          <w:sz w:val="24"/>
          <w:szCs w:val="24"/>
        </w:rPr>
        <w:t xml:space="preserve"> the random forest models, </w:t>
      </w:r>
      <w:r w:rsidR="009E32FE" w:rsidRPr="00947B68">
        <w:rPr>
          <w:rFonts w:ascii="Times New Roman" w:eastAsia="Times New Roman" w:hAnsi="Times New Roman" w:cs="Times New Roman"/>
          <w:sz w:val="24"/>
          <w:szCs w:val="24"/>
        </w:rPr>
        <w:t>where the hyperparameter</w:t>
      </w:r>
      <w:r w:rsidR="00197F19" w:rsidRPr="00947B68">
        <w:rPr>
          <w:rFonts w:ascii="Times New Roman" w:eastAsia="Times New Roman" w:hAnsi="Times New Roman" w:cs="Times New Roman"/>
          <w:sz w:val="24"/>
          <w:szCs w:val="24"/>
        </w:rPr>
        <w:t xml:space="preserve"> lambda, the regularization parameter,</w:t>
      </w:r>
      <w:r w:rsidR="009E32FE" w:rsidRPr="00947B68">
        <w:rPr>
          <w:rFonts w:ascii="Times New Roman" w:eastAsia="Times New Roman" w:hAnsi="Times New Roman" w:cs="Times New Roman"/>
          <w:sz w:val="24"/>
          <w:szCs w:val="24"/>
        </w:rPr>
        <w:t xml:space="preserve"> </w:t>
      </w:r>
      <w:r w:rsidR="000A21E4" w:rsidRPr="00947B68">
        <w:rPr>
          <w:rFonts w:ascii="Times New Roman" w:eastAsia="Times New Roman" w:hAnsi="Times New Roman" w:cs="Times New Roman"/>
          <w:sz w:val="24"/>
          <w:szCs w:val="24"/>
        </w:rPr>
        <w:t xml:space="preserve">was </w:t>
      </w:r>
      <w:r w:rsidR="009E32FE" w:rsidRPr="00947B68">
        <w:rPr>
          <w:rFonts w:ascii="Times New Roman" w:eastAsia="Times New Roman" w:hAnsi="Times New Roman" w:cs="Times New Roman"/>
          <w:sz w:val="24"/>
          <w:szCs w:val="24"/>
        </w:rPr>
        <w:t xml:space="preserve">tuned via </w:t>
      </w:r>
      <w:r w:rsidR="00DC50E9">
        <w:rPr>
          <w:rFonts w:ascii="Times New Roman" w:eastAsia="Times New Roman" w:hAnsi="Times New Roman" w:cs="Times New Roman"/>
          <w:sz w:val="24"/>
          <w:szCs w:val="24"/>
        </w:rPr>
        <w:t xml:space="preserve">an identical </w:t>
      </w:r>
      <w:r w:rsidR="009E32FE" w:rsidRPr="00947B68">
        <w:rPr>
          <w:rFonts w:ascii="Times New Roman" w:eastAsia="Times New Roman" w:hAnsi="Times New Roman" w:cs="Times New Roman"/>
          <w:sz w:val="24"/>
          <w:szCs w:val="24"/>
        </w:rPr>
        <w:t>10-fold cross validation</w:t>
      </w:r>
      <w:r w:rsidR="00DC50E9">
        <w:rPr>
          <w:rFonts w:ascii="Times New Roman" w:eastAsia="Times New Roman" w:hAnsi="Times New Roman" w:cs="Times New Roman"/>
          <w:sz w:val="24"/>
          <w:szCs w:val="24"/>
        </w:rPr>
        <w:t xml:space="preserve"> procedure</w:t>
      </w:r>
      <w:r w:rsidR="009E32FE" w:rsidRPr="00947B68">
        <w:rPr>
          <w:rFonts w:ascii="Times New Roman" w:eastAsia="Times New Roman" w:hAnsi="Times New Roman" w:cs="Times New Roman"/>
          <w:sz w:val="24"/>
          <w:szCs w:val="24"/>
        </w:rPr>
        <w:t xml:space="preserve">. </w:t>
      </w:r>
      <w:del w:id="68" w:author="thad/dennis/anders/jeff" w:date="2023-12-05T13:30:00Z">
        <w:r w:rsidR="00292871" w:rsidRPr="00947B68">
          <w:rPr>
            <w:rFonts w:ascii="Times New Roman" w:eastAsia="Times New Roman" w:hAnsi="Times New Roman" w:cs="Times New Roman"/>
            <w:sz w:val="24"/>
            <w:szCs w:val="24"/>
          </w:rPr>
          <w:delText xml:space="preserve">LSTM was trained </w:delText>
        </w:r>
      </w:del>
      <w:ins w:id="69" w:author="Sadler, Jeff Michael" w:date="2023-12-01T11:37:00Z">
        <w:r w:rsidR="00E03575">
          <w:rPr>
            <w:rFonts w:ascii="Times New Roman" w:eastAsia="Times New Roman" w:hAnsi="Times New Roman" w:cs="Times New Roman"/>
            <w:sz w:val="24"/>
            <w:szCs w:val="24"/>
          </w:rPr>
          <w:t xml:space="preserve">The </w:t>
        </w:r>
      </w:ins>
      <w:ins w:id="70" w:author="thad/dennis/anders/jeff" w:date="2023-12-05T13:30:00Z">
        <w:r w:rsidR="00292871" w:rsidRPr="00947B68">
          <w:rPr>
            <w:rFonts w:ascii="Times New Roman" w:eastAsia="Times New Roman" w:hAnsi="Times New Roman" w:cs="Times New Roman"/>
            <w:sz w:val="24"/>
            <w:szCs w:val="24"/>
          </w:rPr>
          <w:t xml:space="preserve">LSTM </w:t>
        </w:r>
      </w:ins>
      <w:del w:id="71" w:author="Sadler, Jeff Michael" w:date="2023-12-01T11:37:00Z">
        <w:r w:rsidR="00292871" w:rsidRPr="00947B68" w:rsidDel="00E03575">
          <w:rPr>
            <w:rFonts w:ascii="Times New Roman" w:eastAsia="Times New Roman" w:hAnsi="Times New Roman" w:cs="Times New Roman"/>
            <w:sz w:val="24"/>
            <w:szCs w:val="24"/>
          </w:rPr>
          <w:delText xml:space="preserve">was trained </w:delText>
        </w:r>
      </w:del>
      <w:ins w:id="72" w:author="Sadler, Jeff Michael" w:date="2023-12-01T11:37:00Z">
        <w:r w:rsidR="00E03575">
          <w:rPr>
            <w:rFonts w:ascii="Times New Roman" w:eastAsia="Times New Roman" w:hAnsi="Times New Roman" w:cs="Times New Roman"/>
            <w:sz w:val="24"/>
            <w:szCs w:val="24"/>
          </w:rPr>
          <w:t>hyper-parameters were tuned using the 10-fold cross-validation data as well. Tuning resulted in usin</w:t>
        </w:r>
      </w:ins>
      <w:ins w:id="73" w:author="Sadler, Jeff Michael" w:date="2023-12-01T11:38:00Z">
        <w:r w:rsidR="00E03575">
          <w:rPr>
            <w:rFonts w:ascii="Times New Roman" w:eastAsia="Times New Roman" w:hAnsi="Times New Roman" w:cs="Times New Roman"/>
            <w:sz w:val="24"/>
            <w:szCs w:val="24"/>
          </w:rPr>
          <w:t>g a single LSTM layer with 10 hidden nodes.</w:t>
        </w:r>
      </w:ins>
      <w:del w:id="74" w:author="Sadler, Jeff Michael" w:date="2023-12-01T11:37:00Z">
        <w:r w:rsidR="00292871" w:rsidRPr="00947B68" w:rsidDel="00E03575">
          <w:rPr>
            <w:rFonts w:ascii="Times New Roman" w:eastAsia="Times New Roman" w:hAnsi="Times New Roman" w:cs="Times New Roman"/>
            <w:sz w:val="24"/>
            <w:szCs w:val="24"/>
          </w:rPr>
          <w:delText>by</w:delText>
        </w:r>
      </w:del>
      <w:commentRangeStart w:id="75"/>
      <w:del w:id="76" w:author="Sadler, Jeff Michael" w:date="2023-12-01T11:35:00Z">
        <w:r w:rsidR="00292871" w:rsidRPr="00947B68" w:rsidDel="00E03575">
          <w:rPr>
            <w:rFonts w:ascii="Times New Roman" w:eastAsia="Times New Roman" w:hAnsi="Times New Roman" w:cs="Times New Roman"/>
            <w:sz w:val="24"/>
            <w:szCs w:val="24"/>
          </w:rPr>
          <w:delText>…</w:delText>
        </w:r>
        <w:commentRangeEnd w:id="75"/>
        <w:r w:rsidR="007B7B7F" w:rsidRPr="00947B68" w:rsidDel="00E03575">
          <w:rPr>
            <w:rStyle w:val="CommentReference"/>
            <w:rFonts w:ascii="Times New Roman" w:hAnsi="Times New Roman" w:cs="Times New Roman"/>
          </w:rPr>
          <w:commentReference w:id="75"/>
        </w:r>
      </w:del>
      <w:ins w:id="77" w:author="Sadler, Jeff Michael" w:date="2023-12-01T11:35:00Z">
        <w:r w:rsidR="00E03575">
          <w:rPr>
            <w:rFonts w:ascii="Times New Roman" w:eastAsia="Times New Roman" w:hAnsi="Times New Roman" w:cs="Times New Roman"/>
            <w:sz w:val="24"/>
            <w:szCs w:val="24"/>
          </w:rPr>
          <w:t xml:space="preserve"> </w:t>
        </w:r>
      </w:ins>
      <w:ins w:id="78" w:author="thad/dennis/anders/jeff" w:date="2023-12-05T13:30:00Z">
        <w:r w:rsidR="00292871" w:rsidRPr="00947B68">
          <w:rPr>
            <w:rFonts w:ascii="Times New Roman" w:eastAsia="Times New Roman" w:hAnsi="Times New Roman" w:cs="Times New Roman"/>
            <w:sz w:val="24"/>
            <w:szCs w:val="24"/>
          </w:rPr>
          <w:t xml:space="preserve"> </w:t>
        </w:r>
      </w:ins>
      <w:ins w:id="79" w:author="Dennis Trolle" w:date="2023-11-26T10:49:00Z">
        <w:r w:rsidR="007941C1">
          <w:rPr>
            <w:rFonts w:ascii="Times New Roman" w:eastAsia="Times New Roman" w:hAnsi="Times New Roman" w:cs="Times New Roman"/>
            <w:sz w:val="24"/>
            <w:szCs w:val="24"/>
          </w:rPr>
          <w:t>GOTM-</w:t>
        </w:r>
      </w:ins>
      <w:r w:rsidR="00195622" w:rsidRPr="00947B68">
        <w:rPr>
          <w:rFonts w:ascii="Times New Roman" w:eastAsia="Times New Roman" w:hAnsi="Times New Roman" w:cs="Times New Roman"/>
          <w:sz w:val="24"/>
          <w:szCs w:val="24"/>
        </w:rPr>
        <w:t>WET was</w:t>
      </w:r>
      <w:r w:rsidR="00292871" w:rsidRPr="00947B68">
        <w:rPr>
          <w:rFonts w:ascii="Times New Roman" w:eastAsia="Times New Roman" w:hAnsi="Times New Roman" w:cs="Times New Roman"/>
          <w:sz w:val="24"/>
          <w:szCs w:val="24"/>
        </w:rPr>
        <w:t xml:space="preserve"> calibrated to </w:t>
      </w:r>
      <w:r w:rsidR="00A76E31" w:rsidRPr="00947B68">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training data</w:t>
      </w:r>
      <w:r w:rsidR="00D0710B" w:rsidRPr="00947B68">
        <w:rPr>
          <w:rFonts w:ascii="Times New Roman" w:eastAsia="Times New Roman" w:hAnsi="Times New Roman" w:cs="Times New Roman"/>
          <w:sz w:val="24"/>
          <w:szCs w:val="24"/>
        </w:rPr>
        <w:t xml:space="preserve"> </w:t>
      </w:r>
      <w:r w:rsidR="00195622" w:rsidRPr="00947B68">
        <w:rPr>
          <w:rFonts w:ascii="Times New Roman" w:eastAsia="Times New Roman" w:hAnsi="Times New Roman" w:cs="Times New Roman"/>
          <w:sz w:val="24"/>
          <w:szCs w:val="24"/>
        </w:rPr>
        <w:t xml:space="preserve">by continuously narrowing </w:t>
      </w:r>
      <w:r w:rsidR="00A76E31" w:rsidRPr="00947B68">
        <w:rPr>
          <w:rFonts w:ascii="Times New Roman" w:eastAsia="Times New Roman" w:hAnsi="Times New Roman" w:cs="Times New Roman"/>
          <w:sz w:val="24"/>
          <w:szCs w:val="24"/>
        </w:rPr>
        <w:t xml:space="preserve">model </w:t>
      </w:r>
      <w:r w:rsidR="004A61EA" w:rsidRPr="00947B68">
        <w:rPr>
          <w:rFonts w:ascii="Times New Roman" w:eastAsia="Times New Roman" w:hAnsi="Times New Roman" w:cs="Times New Roman"/>
          <w:sz w:val="24"/>
          <w:szCs w:val="24"/>
        </w:rPr>
        <w:t>parameters</w:t>
      </w:r>
      <w:r w:rsidR="00195622" w:rsidRPr="00947B68">
        <w:rPr>
          <w:rFonts w:ascii="Times New Roman" w:eastAsia="Times New Roman" w:hAnsi="Times New Roman" w:cs="Times New Roman"/>
          <w:sz w:val="24"/>
          <w:szCs w:val="24"/>
        </w:rPr>
        <w:t xml:space="preserve"> </w:t>
      </w:r>
      <w:r w:rsidR="00D0710B" w:rsidRPr="00947B68">
        <w:rPr>
          <w:rFonts w:ascii="Times New Roman" w:eastAsia="Times New Roman" w:hAnsi="Times New Roman" w:cs="Times New Roman"/>
          <w:sz w:val="24"/>
          <w:szCs w:val="24"/>
        </w:rPr>
        <w:t xml:space="preserve">using </w:t>
      </w:r>
      <w:r w:rsidR="00195622" w:rsidRPr="00947B68">
        <w:rPr>
          <w:rFonts w:ascii="Times New Roman" w:eastAsia="Times New Roman" w:hAnsi="Times New Roman" w:cs="Times New Roman"/>
          <w:sz w:val="24"/>
          <w:szCs w:val="24"/>
        </w:rPr>
        <w:t>the differential evolution</w:t>
      </w:r>
      <w:r w:rsidR="004A61EA" w:rsidRPr="00947B68">
        <w:rPr>
          <w:rFonts w:ascii="Times New Roman" w:eastAsia="Times New Roman" w:hAnsi="Times New Roman" w:cs="Times New Roman"/>
          <w:sz w:val="24"/>
          <w:szCs w:val="24"/>
        </w:rPr>
        <w:t xml:space="preserve"> algorithm </w:t>
      </w:r>
      <w:r w:rsidR="00A76E31" w:rsidRPr="00947B68">
        <w:rPr>
          <w:rFonts w:ascii="Times New Roman" w:eastAsia="Times New Roman" w:hAnsi="Times New Roman" w:cs="Times New Roman"/>
          <w:sz w:val="24"/>
          <w:szCs w:val="24"/>
        </w:rPr>
        <w:t>in the Parallel Sensitivity and Auto-Calibration (</w:t>
      </w:r>
      <w:proofErr w:type="spellStart"/>
      <w:r w:rsidR="00A76E31" w:rsidRPr="00947B68">
        <w:rPr>
          <w:rFonts w:ascii="Times New Roman" w:eastAsia="Times New Roman" w:hAnsi="Times New Roman" w:cs="Times New Roman"/>
          <w:sz w:val="24"/>
          <w:szCs w:val="24"/>
        </w:rPr>
        <w:t>parsac</w:t>
      </w:r>
      <w:proofErr w:type="spellEnd"/>
      <w:r w:rsidR="00A76E31" w:rsidRPr="00947B68">
        <w:rPr>
          <w:rFonts w:ascii="Times New Roman" w:eastAsia="Times New Roman" w:hAnsi="Times New Roman" w:cs="Times New Roman"/>
          <w:sz w:val="24"/>
          <w:szCs w:val="24"/>
        </w:rPr>
        <w:t>) tool in python (Bruggeman and Bolding 2020)</w:t>
      </w:r>
      <w:r w:rsidR="001879CF" w:rsidRPr="00947B68">
        <w:rPr>
          <w:rFonts w:ascii="Times New Roman" w:eastAsia="Times New Roman" w:hAnsi="Times New Roman" w:cs="Times New Roman"/>
          <w:sz w:val="24"/>
          <w:szCs w:val="24"/>
        </w:rPr>
        <w:t>.</w:t>
      </w:r>
      <w:r w:rsidR="00A76E31" w:rsidRPr="00947B68">
        <w:rPr>
          <w:rFonts w:ascii="Times New Roman" w:eastAsia="Times New Roman" w:hAnsi="Times New Roman" w:cs="Times New Roman"/>
          <w:sz w:val="24"/>
          <w:szCs w:val="24"/>
        </w:rPr>
        <w:t xml:space="preserve"> See Appendix S1 for more details on LSTM and </w:t>
      </w:r>
      <w:ins w:id="80" w:author="Dennis Trolle" w:date="2023-11-26T10:50:00Z">
        <w:r w:rsidR="007941C1">
          <w:rPr>
            <w:rFonts w:ascii="Times New Roman" w:eastAsia="Times New Roman" w:hAnsi="Times New Roman" w:cs="Times New Roman"/>
            <w:sz w:val="24"/>
            <w:szCs w:val="24"/>
          </w:rPr>
          <w:t>GOTM-</w:t>
        </w:r>
      </w:ins>
      <w:r w:rsidR="00A76E31" w:rsidRPr="00947B68">
        <w:rPr>
          <w:rFonts w:ascii="Times New Roman" w:eastAsia="Times New Roman" w:hAnsi="Times New Roman" w:cs="Times New Roman"/>
          <w:sz w:val="24"/>
          <w:szCs w:val="24"/>
        </w:rPr>
        <w:t>WET</w:t>
      </w:r>
      <w:r w:rsidR="00BE6A61" w:rsidRPr="00947B68">
        <w:rPr>
          <w:rFonts w:ascii="Times New Roman" w:eastAsia="Times New Roman" w:hAnsi="Times New Roman" w:cs="Times New Roman"/>
          <w:sz w:val="24"/>
          <w:szCs w:val="24"/>
        </w:rPr>
        <w:t xml:space="preserve"> model</w:t>
      </w:r>
      <w:r w:rsidR="00A76E31" w:rsidRPr="00947B68">
        <w:rPr>
          <w:rFonts w:ascii="Times New Roman" w:eastAsia="Times New Roman" w:hAnsi="Times New Roman" w:cs="Times New Roman"/>
          <w:sz w:val="24"/>
          <w:szCs w:val="24"/>
        </w:rPr>
        <w:t xml:space="preserve"> training. </w:t>
      </w:r>
    </w:p>
    <w:p w14:paraId="03BA24CF" w14:textId="010176BA" w:rsidR="00310C0B" w:rsidRPr="00947B68" w:rsidRDefault="00E053F4"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 xml:space="preserve">We </w:t>
      </w:r>
      <w:r w:rsidR="00DD2D5C" w:rsidRPr="00947B68">
        <w:rPr>
          <w:rFonts w:ascii="Times New Roman" w:eastAsia="Times New Roman" w:hAnsi="Times New Roman" w:cs="Times New Roman"/>
          <w:sz w:val="24"/>
          <w:szCs w:val="24"/>
        </w:rPr>
        <w:t>used</w:t>
      </w:r>
      <w:r w:rsidR="009C4C2F"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 xml:space="preserve">the standard deviation of </w:t>
      </w:r>
      <w:r w:rsidR="00184FAD" w:rsidRPr="00947B68">
        <w:rPr>
          <w:rFonts w:ascii="Times New Roman" w:eastAsia="Times New Roman" w:hAnsi="Times New Roman" w:cs="Times New Roman"/>
          <w:sz w:val="24"/>
          <w:szCs w:val="24"/>
        </w:rPr>
        <w:t xml:space="preserve">daily </w:t>
      </w:r>
      <w:commentRangeStart w:id="81"/>
      <w:r w:rsidR="009C4C2F" w:rsidRPr="00947B68">
        <w:rPr>
          <w:rFonts w:ascii="Times New Roman" w:eastAsia="Times New Roman" w:hAnsi="Times New Roman" w:cs="Times New Roman"/>
          <w:sz w:val="24"/>
          <w:szCs w:val="24"/>
        </w:rPr>
        <w:t>Schmidt stability</w:t>
      </w:r>
      <w:r w:rsidR="00B93665" w:rsidRPr="00947B68">
        <w:rPr>
          <w:rFonts w:ascii="Times New Roman" w:eastAsia="Times New Roman" w:hAnsi="Times New Roman" w:cs="Times New Roman"/>
          <w:sz w:val="24"/>
          <w:szCs w:val="24"/>
        </w:rPr>
        <w:t xml:space="preserve"> </w:t>
      </w:r>
      <w:commentRangeEnd w:id="81"/>
      <w:r w:rsidR="00992DBD">
        <w:rPr>
          <w:rStyle w:val="CommentReference"/>
        </w:rPr>
        <w:commentReference w:id="81"/>
      </w:r>
      <w:r w:rsidR="001A1F75" w:rsidRPr="00947B68">
        <w:rPr>
          <w:rFonts w:ascii="Times New Roman" w:eastAsia="Times New Roman" w:hAnsi="Times New Roman" w:cs="Times New Roman"/>
          <w:sz w:val="24"/>
          <w:szCs w:val="24"/>
        </w:rPr>
        <w:t>to</w:t>
      </w:r>
      <w:r w:rsidR="00B93665" w:rsidRPr="00947B68">
        <w:rPr>
          <w:rFonts w:ascii="Times New Roman" w:eastAsia="Times New Roman" w:hAnsi="Times New Roman" w:cs="Times New Roman"/>
          <w:sz w:val="24"/>
          <w:szCs w:val="24"/>
        </w:rPr>
        <w:t xml:space="preserve"> </w:t>
      </w:r>
      <w:r w:rsidR="00DD2D5C" w:rsidRPr="00947B68">
        <w:rPr>
          <w:rFonts w:ascii="Times New Roman" w:eastAsia="Times New Roman" w:hAnsi="Times New Roman" w:cs="Times New Roman"/>
          <w:sz w:val="24"/>
          <w:szCs w:val="24"/>
        </w:rPr>
        <w:t>indicat</w:t>
      </w:r>
      <w:r w:rsidR="001A1F75" w:rsidRPr="00947B68">
        <w:rPr>
          <w:rFonts w:ascii="Times New Roman" w:eastAsia="Times New Roman" w:hAnsi="Times New Roman" w:cs="Times New Roman"/>
          <w:sz w:val="24"/>
          <w:szCs w:val="24"/>
        </w:rPr>
        <w:t>e</w:t>
      </w:r>
      <w:r w:rsidR="00DD2D5C"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reservoir</w:t>
      </w:r>
      <w:r w:rsidR="00DD2D5C" w:rsidRPr="00947B68">
        <w:rPr>
          <w:rFonts w:ascii="Times New Roman" w:eastAsia="Times New Roman" w:hAnsi="Times New Roman" w:cs="Times New Roman"/>
          <w:sz w:val="24"/>
          <w:szCs w:val="24"/>
        </w:rPr>
        <w:t xml:space="preserve"> mixing</w:t>
      </w:r>
      <w:r w:rsidR="004E2826" w:rsidRPr="00947B68">
        <w:rPr>
          <w:rFonts w:ascii="Times New Roman" w:eastAsia="Times New Roman" w:hAnsi="Times New Roman" w:cs="Times New Roman"/>
          <w:sz w:val="24"/>
          <w:szCs w:val="24"/>
        </w:rPr>
        <w:t>.</w:t>
      </w:r>
      <w:r w:rsidR="00310C0B" w:rsidRPr="00947B68">
        <w:rPr>
          <w:rFonts w:ascii="Times New Roman" w:eastAsia="Times New Roman" w:hAnsi="Times New Roman" w:cs="Times New Roman"/>
          <w:sz w:val="24"/>
          <w:szCs w:val="24"/>
        </w:rPr>
        <w:t xml:space="preserve"> Briefly, Schmidt stability </w:t>
      </w:r>
      <w:r w:rsidR="004A534F" w:rsidRPr="00947B68">
        <w:rPr>
          <w:rFonts w:ascii="Times New Roman" w:eastAsia="Times New Roman" w:hAnsi="Times New Roman" w:cs="Times New Roman"/>
          <w:sz w:val="24"/>
          <w:szCs w:val="24"/>
        </w:rPr>
        <w:t xml:space="preserve">measures the </w:t>
      </w:r>
      <w:r w:rsidR="00814F2C" w:rsidRPr="00947B68">
        <w:rPr>
          <w:rFonts w:ascii="Times New Roman" w:eastAsia="Times New Roman" w:hAnsi="Times New Roman" w:cs="Times New Roman"/>
          <w:sz w:val="24"/>
          <w:szCs w:val="24"/>
        </w:rPr>
        <w:t xml:space="preserve">resistance </w:t>
      </w:r>
      <w:r w:rsidR="00A808C5" w:rsidRPr="00947B68">
        <w:rPr>
          <w:rFonts w:ascii="Times New Roman" w:eastAsia="Times New Roman" w:hAnsi="Times New Roman" w:cs="Times New Roman"/>
          <w:sz w:val="24"/>
          <w:szCs w:val="24"/>
        </w:rPr>
        <w:t>of a lake to mixing</w:t>
      </w:r>
      <w:r w:rsidR="00EE307D" w:rsidRPr="00947B68">
        <w:rPr>
          <w:rFonts w:ascii="Times New Roman" w:eastAsia="Times New Roman" w:hAnsi="Times New Roman" w:cs="Times New Roman"/>
          <w:sz w:val="24"/>
          <w:szCs w:val="24"/>
        </w:rPr>
        <w:t>, or rather the energy needed</w:t>
      </w:r>
      <w:r w:rsidR="00A808C5" w:rsidRPr="00947B68">
        <w:rPr>
          <w:rFonts w:ascii="Times New Roman" w:eastAsia="Times New Roman" w:hAnsi="Times New Roman" w:cs="Times New Roman"/>
          <w:sz w:val="24"/>
          <w:szCs w:val="24"/>
        </w:rPr>
        <w:t xml:space="preserve"> to</w:t>
      </w:r>
      <w:r w:rsidR="00EE307D" w:rsidRPr="00947B68">
        <w:rPr>
          <w:rFonts w:ascii="Times New Roman" w:eastAsia="Times New Roman" w:hAnsi="Times New Roman" w:cs="Times New Roman"/>
          <w:sz w:val="24"/>
          <w:szCs w:val="24"/>
        </w:rPr>
        <w:t xml:space="preserve"> overcome</w:t>
      </w:r>
      <w:r w:rsidR="00A808C5" w:rsidRPr="00947B68">
        <w:rPr>
          <w:rFonts w:ascii="Times New Roman" w:eastAsia="Times New Roman" w:hAnsi="Times New Roman" w:cs="Times New Roman"/>
          <w:sz w:val="24"/>
          <w:szCs w:val="24"/>
        </w:rPr>
        <w:t xml:space="preserve"> </w:t>
      </w:r>
      <w:r w:rsidR="00EE307D" w:rsidRPr="00947B68">
        <w:rPr>
          <w:rFonts w:ascii="Times New Roman" w:eastAsia="Times New Roman" w:hAnsi="Times New Roman" w:cs="Times New Roman"/>
          <w:sz w:val="24"/>
          <w:szCs w:val="24"/>
        </w:rPr>
        <w:t xml:space="preserve">the </w:t>
      </w:r>
      <w:r w:rsidR="00A808C5" w:rsidRPr="00947B68">
        <w:rPr>
          <w:rFonts w:ascii="Times New Roman" w:eastAsia="Times New Roman" w:hAnsi="Times New Roman" w:cs="Times New Roman"/>
          <w:sz w:val="24"/>
          <w:szCs w:val="24"/>
        </w:rPr>
        <w:t>potential energy inherent to</w:t>
      </w:r>
      <w:r w:rsidR="00EE307D" w:rsidRPr="00947B68">
        <w:rPr>
          <w:rFonts w:ascii="Times New Roman" w:eastAsia="Times New Roman" w:hAnsi="Times New Roman" w:cs="Times New Roman"/>
          <w:sz w:val="24"/>
          <w:szCs w:val="24"/>
        </w:rPr>
        <w:t xml:space="preserve"> the lake’s vertical</w:t>
      </w:r>
      <w:r w:rsidR="00A808C5" w:rsidRPr="00947B68">
        <w:rPr>
          <w:rFonts w:ascii="Times New Roman" w:eastAsia="Times New Roman" w:hAnsi="Times New Roman" w:cs="Times New Roman"/>
          <w:sz w:val="24"/>
          <w:szCs w:val="24"/>
        </w:rPr>
        <w:t xml:space="preserve"> thermal gradient</w:t>
      </w:r>
      <w:r w:rsidR="00334839">
        <w:rPr>
          <w:rFonts w:ascii="Times New Roman" w:eastAsia="Times New Roman" w:hAnsi="Times New Roman" w:cs="Times New Roman"/>
          <w:sz w:val="24"/>
          <w:szCs w:val="24"/>
        </w:rPr>
        <w:t xml:space="preserve"> </w:t>
      </w:r>
      <w:r w:rsidR="00075580">
        <w:rPr>
          <w:rFonts w:ascii="Times New Roman" w:eastAsia="Times New Roman" w:hAnsi="Times New Roman" w:cs="Times New Roman"/>
          <w:sz w:val="24"/>
          <w:szCs w:val="24"/>
        </w:rPr>
        <w:fldChar w:fldCharType="begin"/>
      </w:r>
      <w:r w:rsidR="00075580">
        <w:rPr>
          <w:rFonts w:ascii="Times New Roman" w:eastAsia="Times New Roman" w:hAnsi="Times New Roman" w:cs="Times New Roman"/>
          <w:sz w:val="24"/>
          <w:szCs w:val="24"/>
        </w:rPr>
        <w:instrText xml:space="preserve"> ADDIN ZOTERO_ITEM CSL_CITATION {"citationID":"n8IIvzc4","properties":{"formattedCitation":"(Idso 1973)","plainCitation":"(Idso 1973)","noteIndex":0},"citationItems":[{"id":13608,"uris":["http://zotero.org/users/2374244/items/ZUC3SG2H"],"itemData":{"id":13608,"type":"article-journal","abstract":"A new equation describing the stability of a lake, as conceptually defined by Schmidt, is developed to supply information on the contribution of each lake layer to stability. It is analogous in form to the expression derived by Birge for his concept of direct work of the wind and may be combined with that to yield a curve for direct total work as a function of lake depth.","container-title":"Limnology and Oceanography","DOI":"10.4319/lo.1973.18.4.0681","ISSN":"0024-3590, 1939-5590","issue":"4","journalAbbreviation":"Limnology &amp; Oceanography","language":"en","page":"681-683","source":"DOI.org (Crossref)","title":"On the concept of lake stability","volume":"18","author":[{"family":"Idso","given":"Sherwood B."}],"issued":{"date-parts":[["1973",7]]},"citation-key":"idsoConceptLakeStability1973"}}],"schema":"https://github.com/citation-style-language/schema/raw/master/csl-citation.json"} </w:instrText>
      </w:r>
      <w:r w:rsidR="00075580">
        <w:rPr>
          <w:rFonts w:ascii="Times New Roman" w:eastAsia="Times New Roman" w:hAnsi="Times New Roman" w:cs="Times New Roman"/>
          <w:sz w:val="24"/>
          <w:szCs w:val="24"/>
        </w:rPr>
        <w:fldChar w:fldCharType="separate"/>
      </w:r>
      <w:r w:rsidR="00075580" w:rsidRPr="00075580">
        <w:rPr>
          <w:rFonts w:ascii="Times New Roman" w:hAnsi="Times New Roman" w:cs="Times New Roman"/>
          <w:sz w:val="24"/>
        </w:rPr>
        <w:t>(Idso 1973)</w:t>
      </w:r>
      <w:r w:rsidR="00075580">
        <w:rPr>
          <w:rFonts w:ascii="Times New Roman" w:eastAsia="Times New Roman" w:hAnsi="Times New Roman" w:cs="Times New Roman"/>
          <w:sz w:val="24"/>
          <w:szCs w:val="24"/>
        </w:rPr>
        <w:fldChar w:fldCharType="end"/>
      </w:r>
      <w:r w:rsidR="00A808C5" w:rsidRPr="00947B68">
        <w:rPr>
          <w:rFonts w:ascii="Times New Roman" w:eastAsia="Times New Roman" w:hAnsi="Times New Roman" w:cs="Times New Roman"/>
          <w:sz w:val="24"/>
          <w:szCs w:val="24"/>
        </w:rPr>
        <w:t>.</w:t>
      </w:r>
      <w:r w:rsidR="004A534F" w:rsidRPr="00947B68">
        <w:rPr>
          <w:rFonts w:ascii="Times New Roman" w:eastAsia="Times New Roman" w:hAnsi="Times New Roman" w:cs="Times New Roman"/>
          <w:sz w:val="24"/>
          <w:szCs w:val="24"/>
        </w:rPr>
        <w:t xml:space="preserve"> </w:t>
      </w:r>
      <w:r w:rsidR="00566138" w:rsidRPr="00947B68">
        <w:rPr>
          <w:rFonts w:ascii="Times New Roman" w:eastAsia="Times New Roman" w:hAnsi="Times New Roman" w:cs="Times New Roman"/>
          <w:sz w:val="24"/>
          <w:szCs w:val="24"/>
        </w:rPr>
        <w:t>High</w:t>
      </w:r>
      <w:r w:rsidR="001765A1" w:rsidRPr="00947B68">
        <w:rPr>
          <w:rFonts w:ascii="Times New Roman" w:eastAsia="Times New Roman" w:hAnsi="Times New Roman" w:cs="Times New Roman"/>
          <w:sz w:val="24"/>
          <w:szCs w:val="24"/>
        </w:rPr>
        <w:t>er</w:t>
      </w:r>
      <w:r w:rsidR="00566138" w:rsidRPr="00947B68">
        <w:rPr>
          <w:rFonts w:ascii="Times New Roman" w:eastAsia="Times New Roman" w:hAnsi="Times New Roman" w:cs="Times New Roman"/>
          <w:sz w:val="24"/>
          <w:szCs w:val="24"/>
        </w:rPr>
        <w:t xml:space="preserve"> values of Schmidt stability therefore indicate strong thermal stratification</w:t>
      </w:r>
      <w:r w:rsidR="00F14F0B" w:rsidRPr="00947B68">
        <w:rPr>
          <w:rFonts w:ascii="Times New Roman" w:eastAsia="Times New Roman" w:hAnsi="Times New Roman" w:cs="Times New Roman"/>
          <w:sz w:val="24"/>
          <w:szCs w:val="24"/>
        </w:rPr>
        <w:t xml:space="preserve">, while </w:t>
      </w:r>
      <w:r w:rsidR="001765A1" w:rsidRPr="00947B68">
        <w:rPr>
          <w:rFonts w:ascii="Times New Roman" w:eastAsia="Times New Roman" w:hAnsi="Times New Roman" w:cs="Times New Roman"/>
          <w:sz w:val="24"/>
          <w:szCs w:val="24"/>
        </w:rPr>
        <w:t>values closer to zero indicate mixed conditions</w:t>
      </w:r>
      <w:r w:rsidR="00123A5C"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sz w:val="24"/>
          <w:szCs w:val="24"/>
        </w:rPr>
        <w:t>We calculated stability for each depth profile with the function</w:t>
      </w:r>
      <w:r w:rsidR="00A7732F" w:rsidRPr="00947B68">
        <w:rPr>
          <w:rFonts w:ascii="Times New Roman" w:eastAsia="Times New Roman" w:hAnsi="Times New Roman" w:cs="Times New Roman"/>
          <w:sz w:val="24"/>
          <w:szCs w:val="24"/>
        </w:rPr>
        <w:t xml:space="preserve"> </w:t>
      </w:r>
      <w:proofErr w:type="spellStart"/>
      <w:r w:rsidR="004E2826" w:rsidRPr="00947B68">
        <w:rPr>
          <w:rFonts w:ascii="Times New Roman" w:eastAsia="Times New Roman" w:hAnsi="Times New Roman" w:cs="Times New Roman"/>
          <w:i/>
          <w:iCs/>
          <w:sz w:val="24"/>
          <w:szCs w:val="24"/>
        </w:rPr>
        <w:t>schmidt_stability</w:t>
      </w:r>
      <w:proofErr w:type="spellEnd"/>
      <w:r w:rsidR="00A7732F" w:rsidRPr="00947B68">
        <w:rPr>
          <w:rFonts w:ascii="Times New Roman" w:eastAsia="Times New Roman" w:hAnsi="Times New Roman" w:cs="Times New Roman"/>
          <w:sz w:val="24"/>
          <w:szCs w:val="24"/>
        </w:rPr>
        <w:t xml:space="preserve"> in the package </w:t>
      </w:r>
      <w:proofErr w:type="spellStart"/>
      <w:r w:rsidR="00A7732F" w:rsidRPr="00947B68">
        <w:rPr>
          <w:rFonts w:ascii="Times New Roman" w:eastAsia="Times New Roman" w:hAnsi="Times New Roman" w:cs="Times New Roman"/>
          <w:sz w:val="24"/>
          <w:szCs w:val="24"/>
        </w:rPr>
        <w:t>rLakeAnalyzer</w:t>
      </w:r>
      <w:proofErr w:type="spellEnd"/>
      <w:r w:rsidR="00A7732F" w:rsidRPr="00947B68">
        <w:rPr>
          <w:rFonts w:ascii="Times New Roman" w:eastAsia="Times New Roman" w:hAnsi="Times New Roman" w:cs="Times New Roman"/>
          <w:sz w:val="24"/>
          <w:szCs w:val="24"/>
        </w:rPr>
        <w:t xml:space="preserve"> </w:t>
      </w:r>
      <w:r w:rsidR="001B79B6">
        <w:rPr>
          <w:rFonts w:ascii="Times New Roman" w:eastAsia="Times New Roman" w:hAnsi="Times New Roman" w:cs="Times New Roman"/>
          <w:sz w:val="24"/>
          <w:szCs w:val="24"/>
        </w:rPr>
        <w:fldChar w:fldCharType="begin"/>
      </w:r>
      <w:r w:rsidR="001B79B6">
        <w:rPr>
          <w:rFonts w:ascii="Times New Roman" w:eastAsia="Times New Roman" w:hAnsi="Times New Roman" w:cs="Times New Roman"/>
          <w:sz w:val="24"/>
          <w:szCs w:val="24"/>
        </w:rPr>
        <w:instrText xml:space="preserve"> ADDIN ZOTERO_ITEM CSL_CITATION {"citationID":"HVN7QlkN","properties":{"formattedCitation":"(Winslow et al. 2019)","plainCitation":"(Winslow et al. 2019)","noteIndex":0},"citationItems":[{"id":13611,"uris":["http://zotero.org/users/2374244/items/FMCBP5C9"],"itemData":{"id":13611,"type":"software","title":"rLakeAnalyzer: Lake physics tools","URL":"https://CRAN.R-project.org/package=rLakeAnalyzer","version":"1.11.4.1","author":[{"family":"Winslow","given":"L"},{"family":"Read","given":"J"},{"family":"Woolway","given":"R."},{"family":"Leach","given":"T"},{"family":"Zwart","given":"J"},{"family":"Albers","given":"S"},{"family":"Collinge","given":"D"}],"issued":{"date-parts":[["2019"]]},"citation-key":"winslowRLakeAnalyzerLakePhysics2019"}}],"schema":"https://github.com/citation-style-language/schema/raw/master/csl-citation.json"} </w:instrText>
      </w:r>
      <w:r w:rsidR="001B79B6">
        <w:rPr>
          <w:rFonts w:ascii="Times New Roman" w:eastAsia="Times New Roman" w:hAnsi="Times New Roman" w:cs="Times New Roman"/>
          <w:sz w:val="24"/>
          <w:szCs w:val="24"/>
        </w:rPr>
        <w:fldChar w:fldCharType="separate"/>
      </w:r>
      <w:r w:rsidR="001B79B6" w:rsidRPr="001B79B6">
        <w:rPr>
          <w:rFonts w:ascii="Times New Roman" w:hAnsi="Times New Roman" w:cs="Times New Roman"/>
          <w:sz w:val="24"/>
        </w:rPr>
        <w:t>(Winslow et al. 2019)</w:t>
      </w:r>
      <w:r w:rsidR="001B79B6">
        <w:rPr>
          <w:rFonts w:ascii="Times New Roman" w:eastAsia="Times New Roman" w:hAnsi="Times New Roman" w:cs="Times New Roman"/>
          <w:sz w:val="24"/>
          <w:szCs w:val="24"/>
        </w:rPr>
        <w:fldChar w:fldCharType="end"/>
      </w:r>
      <w:r w:rsidR="004E2826" w:rsidRPr="00947B68">
        <w:rPr>
          <w:rFonts w:ascii="Times New Roman" w:eastAsia="Times New Roman" w:hAnsi="Times New Roman" w:cs="Times New Roman"/>
          <w:sz w:val="24"/>
          <w:szCs w:val="24"/>
        </w:rPr>
        <w:t xml:space="preserve">, which takes </w:t>
      </w:r>
      <w:r w:rsidR="00566138" w:rsidRPr="00947B68">
        <w:rPr>
          <w:rFonts w:ascii="Times New Roman" w:eastAsia="Times New Roman" w:hAnsi="Times New Roman" w:cs="Times New Roman"/>
          <w:sz w:val="24"/>
          <w:szCs w:val="24"/>
        </w:rPr>
        <w:t xml:space="preserve">the vertical profile of water temperature </w:t>
      </w:r>
      <w:commentRangeStart w:id="82"/>
      <w:r w:rsidR="00566138" w:rsidRPr="00947B68">
        <w:rPr>
          <w:rFonts w:ascii="Times New Roman" w:eastAsia="Times New Roman" w:hAnsi="Times New Roman" w:cs="Times New Roman"/>
          <w:sz w:val="24"/>
          <w:szCs w:val="24"/>
        </w:rPr>
        <w:t>as its main argument</w:t>
      </w:r>
      <w:commentRangeEnd w:id="82"/>
      <w:r w:rsidR="00DE7995">
        <w:rPr>
          <w:rStyle w:val="CommentReference"/>
        </w:rPr>
        <w:commentReference w:id="82"/>
      </w:r>
      <w:r w:rsidR="00566138" w:rsidRPr="00947B68">
        <w:rPr>
          <w:rFonts w:ascii="Times New Roman" w:eastAsia="Times New Roman" w:hAnsi="Times New Roman" w:cs="Times New Roman"/>
          <w:sz w:val="24"/>
          <w:szCs w:val="24"/>
        </w:rPr>
        <w:t>.</w:t>
      </w:r>
      <w:r w:rsidR="00FA71AE" w:rsidRPr="00947B68">
        <w:rPr>
          <w:rFonts w:ascii="Times New Roman" w:eastAsia="Times New Roman" w:hAnsi="Times New Roman" w:cs="Times New Roman"/>
          <w:sz w:val="24"/>
          <w:szCs w:val="24"/>
        </w:rPr>
        <w:t xml:space="preserve"> </w:t>
      </w:r>
      <w:r w:rsidR="00D76D6E" w:rsidRPr="00947B68">
        <w:rPr>
          <w:rFonts w:ascii="Times New Roman" w:eastAsia="Times New Roman" w:hAnsi="Times New Roman" w:cs="Times New Roman"/>
          <w:sz w:val="24"/>
          <w:szCs w:val="24"/>
        </w:rPr>
        <w:t>H</w:t>
      </w:r>
      <w:r w:rsidR="00CD6658" w:rsidRPr="00947B68">
        <w:rPr>
          <w:rFonts w:ascii="Times New Roman" w:eastAsia="Times New Roman" w:hAnsi="Times New Roman" w:cs="Times New Roman"/>
          <w:sz w:val="24"/>
          <w:szCs w:val="24"/>
        </w:rPr>
        <w:t>igh</w:t>
      </w:r>
      <w:r w:rsidR="001765A1" w:rsidRPr="00947B68">
        <w:rPr>
          <w:rFonts w:ascii="Times New Roman" w:eastAsia="Times New Roman" w:hAnsi="Times New Roman" w:cs="Times New Roman"/>
          <w:sz w:val="24"/>
          <w:szCs w:val="24"/>
        </w:rPr>
        <w:t>er</w:t>
      </w:r>
      <w:r w:rsidR="00D76D6E" w:rsidRPr="00947B68">
        <w:rPr>
          <w:rFonts w:ascii="Times New Roman" w:eastAsia="Times New Roman" w:hAnsi="Times New Roman" w:cs="Times New Roman"/>
          <w:sz w:val="24"/>
          <w:szCs w:val="24"/>
        </w:rPr>
        <w:t xml:space="preserve"> standard</w:t>
      </w:r>
      <w:r w:rsidR="00CD6658" w:rsidRPr="00947B68">
        <w:rPr>
          <w:rFonts w:ascii="Times New Roman" w:eastAsia="Times New Roman" w:hAnsi="Times New Roman" w:cs="Times New Roman"/>
          <w:sz w:val="24"/>
          <w:szCs w:val="24"/>
        </w:rPr>
        <w:t xml:space="preserve"> deviation</w:t>
      </w:r>
      <w:r w:rsidR="00D76D6E" w:rsidRPr="00947B68">
        <w:rPr>
          <w:rFonts w:ascii="Times New Roman" w:eastAsia="Times New Roman" w:hAnsi="Times New Roman" w:cs="Times New Roman"/>
          <w:sz w:val="24"/>
          <w:szCs w:val="24"/>
        </w:rPr>
        <w:t xml:space="preserve"> of the daily Schmidt stability </w:t>
      </w:r>
      <w:del w:id="83" w:author="Nicole Wagner" w:date="2023-11-26T15:01:00Z">
        <w:r w:rsidR="00D76D6E" w:rsidRPr="00947B68">
          <w:rPr>
            <w:rFonts w:ascii="Times New Roman" w:eastAsia="Times New Roman" w:hAnsi="Times New Roman" w:cs="Times New Roman"/>
            <w:sz w:val="24"/>
            <w:szCs w:val="24"/>
          </w:rPr>
          <w:delText>therefore</w:delText>
        </w:r>
        <w:r w:rsidR="00982BDB" w:rsidRPr="00947B68">
          <w:rPr>
            <w:rFonts w:ascii="Times New Roman" w:eastAsia="Times New Roman" w:hAnsi="Times New Roman" w:cs="Times New Roman"/>
            <w:sz w:val="24"/>
            <w:szCs w:val="24"/>
          </w:rPr>
          <w:delText xml:space="preserve"> </w:delText>
        </w:r>
      </w:del>
      <w:r w:rsidR="00CD6658" w:rsidRPr="00947B68">
        <w:rPr>
          <w:rFonts w:ascii="Times New Roman" w:eastAsia="Times New Roman" w:hAnsi="Times New Roman" w:cs="Times New Roman"/>
          <w:sz w:val="24"/>
          <w:szCs w:val="24"/>
        </w:rPr>
        <w:t>suggest</w:t>
      </w:r>
      <w:r w:rsidR="00D76D6E" w:rsidRPr="00947B68">
        <w:rPr>
          <w:rFonts w:ascii="Times New Roman" w:eastAsia="Times New Roman" w:hAnsi="Times New Roman" w:cs="Times New Roman"/>
          <w:sz w:val="24"/>
          <w:szCs w:val="24"/>
        </w:rPr>
        <w:t>s</w:t>
      </w:r>
      <w:r w:rsidR="00CD6658" w:rsidRPr="00947B68">
        <w:rPr>
          <w:rFonts w:ascii="Times New Roman" w:eastAsia="Times New Roman" w:hAnsi="Times New Roman" w:cs="Times New Roman"/>
          <w:sz w:val="24"/>
          <w:szCs w:val="24"/>
        </w:rPr>
        <w:t xml:space="preserve"> a mix between </w:t>
      </w:r>
      <w:r w:rsidR="00303E32" w:rsidRPr="00947B68">
        <w:rPr>
          <w:rFonts w:ascii="Times New Roman" w:eastAsia="Times New Roman" w:hAnsi="Times New Roman" w:cs="Times New Roman"/>
          <w:sz w:val="24"/>
          <w:szCs w:val="24"/>
        </w:rPr>
        <w:t>stratified and mixed conditions</w:t>
      </w:r>
      <w:ins w:id="84" w:author="Nicole Wagner" w:date="2023-11-26T15:02:00Z">
        <w:r w:rsidR="00DE7995">
          <w:rPr>
            <w:rFonts w:ascii="Times New Roman" w:eastAsia="Times New Roman" w:hAnsi="Times New Roman" w:cs="Times New Roman"/>
            <w:sz w:val="24"/>
            <w:szCs w:val="24"/>
          </w:rPr>
          <w:t>, while lower standard deviation of Schmidt stability suggests stable thermal conditions</w:t>
        </w:r>
      </w:ins>
      <w:ins w:id="85" w:author="Nicole Wagner" w:date="2023-12-05T13:30:00Z">
        <w:r w:rsidR="00303E32" w:rsidRPr="00947B68">
          <w:rPr>
            <w:rFonts w:ascii="Times New Roman" w:eastAsia="Times New Roman" w:hAnsi="Times New Roman" w:cs="Times New Roman"/>
            <w:sz w:val="24"/>
            <w:szCs w:val="24"/>
          </w:rPr>
          <w:t>.</w:t>
        </w:r>
      </w:ins>
      <w:del w:id="86" w:author="Nicole Wagner" w:date="2023-12-05T13:30:00Z">
        <w:r w:rsidR="00303E32" w:rsidRPr="00947B68">
          <w:rPr>
            <w:rFonts w:ascii="Times New Roman" w:eastAsia="Times New Roman" w:hAnsi="Times New Roman" w:cs="Times New Roman"/>
            <w:sz w:val="24"/>
            <w:szCs w:val="24"/>
          </w:rPr>
          <w:delText>.</w:delText>
        </w:r>
      </w:del>
    </w:p>
    <w:p w14:paraId="1D49169A" w14:textId="36A90B78" w:rsidR="00374C7E" w:rsidRPr="00947B68" w:rsidRDefault="00374C7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also explored the importance of </w:t>
      </w:r>
      <w:r w:rsidR="00736884" w:rsidRPr="00947B68">
        <w:rPr>
          <w:rFonts w:ascii="Times New Roman" w:eastAsia="Times New Roman" w:hAnsi="Times New Roman" w:cs="Times New Roman"/>
          <w:sz w:val="24"/>
          <w:szCs w:val="24"/>
        </w:rPr>
        <w:t xml:space="preserve">different predictors across and within reservoirs using </w:t>
      </w:r>
      <w:bookmarkStart w:id="87" w:name="_Hlk151889277"/>
      <w:r w:rsidR="00736884" w:rsidRPr="00947B68">
        <w:rPr>
          <w:rFonts w:ascii="Times New Roman" w:eastAsia="Times New Roman" w:hAnsi="Times New Roman" w:cs="Times New Roman"/>
          <w:sz w:val="24"/>
          <w:szCs w:val="24"/>
        </w:rPr>
        <w:t xml:space="preserve">Shapley Additive </w:t>
      </w:r>
      <w:proofErr w:type="spellStart"/>
      <w:r w:rsidR="00BE4F92" w:rsidRPr="00947B68">
        <w:rPr>
          <w:rFonts w:ascii="Times New Roman" w:eastAsia="Times New Roman" w:hAnsi="Times New Roman" w:cs="Times New Roman"/>
          <w:sz w:val="24"/>
          <w:szCs w:val="24"/>
        </w:rPr>
        <w:t>exPlanations</w:t>
      </w:r>
      <w:proofErr w:type="spellEnd"/>
      <w:r w:rsidR="00BE4F92" w:rsidRPr="00947B68">
        <w:rPr>
          <w:rFonts w:ascii="Times New Roman" w:eastAsia="Times New Roman" w:hAnsi="Times New Roman" w:cs="Times New Roman"/>
          <w:sz w:val="24"/>
          <w:szCs w:val="24"/>
        </w:rPr>
        <w:t xml:space="preserve"> </w:t>
      </w:r>
      <w:bookmarkEnd w:id="87"/>
      <w:r w:rsidR="00BE4F92" w:rsidRPr="00947B68">
        <w:rPr>
          <w:rFonts w:ascii="Times New Roman" w:eastAsia="Times New Roman" w:hAnsi="Times New Roman" w:cs="Times New Roman"/>
          <w:sz w:val="24"/>
          <w:szCs w:val="24"/>
        </w:rPr>
        <w:t>(</w:t>
      </w:r>
      <w:r w:rsidR="00FC3A9F" w:rsidRPr="00947B68">
        <w:rPr>
          <w:rFonts w:ascii="Times New Roman" w:eastAsia="Times New Roman" w:hAnsi="Times New Roman" w:cs="Times New Roman"/>
          <w:sz w:val="24"/>
          <w:szCs w:val="24"/>
        </w:rPr>
        <w:t>SHAP). Because we assumed that our predictor</w:t>
      </w:r>
      <w:r w:rsidR="00141DB6" w:rsidRPr="00947B68">
        <w:rPr>
          <w:rFonts w:ascii="Times New Roman" w:eastAsia="Times New Roman" w:hAnsi="Times New Roman" w:cs="Times New Roman"/>
          <w:sz w:val="24"/>
          <w:szCs w:val="24"/>
        </w:rPr>
        <w:t xml:space="preserve">s (features) </w:t>
      </w:r>
      <w:r w:rsidR="00FC3A9F" w:rsidRPr="00947B68">
        <w:rPr>
          <w:rFonts w:ascii="Times New Roman" w:eastAsia="Times New Roman" w:hAnsi="Times New Roman" w:cs="Times New Roman"/>
          <w:sz w:val="24"/>
          <w:szCs w:val="24"/>
        </w:rPr>
        <w:t>were correlated</w:t>
      </w:r>
      <w:r w:rsidR="005463D3" w:rsidRPr="00947B68">
        <w:rPr>
          <w:rFonts w:ascii="Times New Roman" w:eastAsia="Times New Roman" w:hAnsi="Times New Roman" w:cs="Times New Roman"/>
          <w:sz w:val="24"/>
          <w:szCs w:val="24"/>
        </w:rPr>
        <w:t xml:space="preserve">, </w:t>
      </w:r>
      <w:r w:rsidR="00811F1D" w:rsidRPr="00947B68">
        <w:rPr>
          <w:rFonts w:ascii="Times New Roman" w:eastAsia="Times New Roman" w:hAnsi="Times New Roman" w:cs="Times New Roman"/>
          <w:sz w:val="24"/>
          <w:szCs w:val="24"/>
        </w:rPr>
        <w:t xml:space="preserve">which </w:t>
      </w:r>
      <w:r w:rsidR="00AD52BD" w:rsidRPr="00947B68">
        <w:rPr>
          <w:rFonts w:ascii="Times New Roman" w:eastAsia="Times New Roman" w:hAnsi="Times New Roman" w:cs="Times New Roman"/>
          <w:sz w:val="24"/>
          <w:szCs w:val="24"/>
        </w:rPr>
        <w:t>confounds</w:t>
      </w:r>
      <w:r w:rsidR="00141DB6" w:rsidRPr="00947B68">
        <w:rPr>
          <w:rFonts w:ascii="Times New Roman" w:eastAsia="Times New Roman" w:hAnsi="Times New Roman" w:cs="Times New Roman"/>
          <w:sz w:val="24"/>
          <w:szCs w:val="24"/>
        </w:rPr>
        <w:t xml:space="preserve"> SHAP</w:t>
      </w:r>
      <w:r w:rsidR="00AD52BD" w:rsidRPr="00947B68">
        <w:rPr>
          <w:rFonts w:ascii="Times New Roman" w:eastAsia="Times New Roman" w:hAnsi="Times New Roman" w:cs="Times New Roman"/>
          <w:sz w:val="24"/>
          <w:szCs w:val="24"/>
        </w:rPr>
        <w:t xml:space="preserve"> interpretation, </w:t>
      </w:r>
      <w:r w:rsidR="005463D3" w:rsidRPr="00947B68">
        <w:rPr>
          <w:rFonts w:ascii="Times New Roman" w:eastAsia="Times New Roman" w:hAnsi="Times New Roman" w:cs="Times New Roman"/>
          <w:sz w:val="24"/>
          <w:szCs w:val="24"/>
        </w:rPr>
        <w:t xml:space="preserve">we used </w:t>
      </w:r>
      <w:r w:rsidR="00AD52BD" w:rsidRPr="00947B68">
        <w:rPr>
          <w:rFonts w:ascii="Times New Roman" w:eastAsia="Times New Roman" w:hAnsi="Times New Roman" w:cs="Times New Roman"/>
          <w:sz w:val="24"/>
          <w:szCs w:val="24"/>
        </w:rPr>
        <w:t xml:space="preserve">the </w:t>
      </w:r>
      <w:proofErr w:type="spellStart"/>
      <w:r w:rsidR="00AD52BD" w:rsidRPr="00947B68">
        <w:rPr>
          <w:rFonts w:ascii="Times New Roman" w:eastAsia="Times New Roman" w:hAnsi="Times New Roman" w:cs="Times New Roman"/>
          <w:sz w:val="24"/>
          <w:szCs w:val="24"/>
        </w:rPr>
        <w:t>shapr</w:t>
      </w:r>
      <w:proofErr w:type="spellEnd"/>
      <w:r w:rsidR="00AD52BD" w:rsidRPr="00947B68">
        <w:rPr>
          <w:rFonts w:ascii="Times New Roman" w:eastAsia="Times New Roman" w:hAnsi="Times New Roman" w:cs="Times New Roman"/>
          <w:sz w:val="24"/>
          <w:szCs w:val="24"/>
        </w:rPr>
        <w:t xml:space="preserve"> package in R that implements </w:t>
      </w:r>
      <w:r w:rsidR="00141DB6" w:rsidRPr="00947B68">
        <w:rPr>
          <w:rFonts w:ascii="Times New Roman" w:eastAsia="Times New Roman" w:hAnsi="Times New Roman" w:cs="Times New Roman"/>
          <w:sz w:val="24"/>
          <w:szCs w:val="24"/>
        </w:rPr>
        <w:t>SHAP that take feature correlation</w:t>
      </w:r>
      <w:r w:rsidR="005463D3" w:rsidRPr="00947B68">
        <w:rPr>
          <w:rFonts w:ascii="Times New Roman" w:eastAsia="Times New Roman" w:hAnsi="Times New Roman" w:cs="Times New Roman"/>
          <w:sz w:val="24"/>
          <w:szCs w:val="24"/>
        </w:rPr>
        <w:t xml:space="preserve"> </w:t>
      </w:r>
      <w:r w:rsidR="00ED715A" w:rsidRPr="00947B68">
        <w:rPr>
          <w:rFonts w:ascii="Times New Roman" w:eastAsia="Times New Roman" w:hAnsi="Times New Roman" w:cs="Times New Roman"/>
          <w:sz w:val="24"/>
          <w:szCs w:val="24"/>
        </w:rPr>
        <w:t>into account</w:t>
      </w:r>
      <w:r w:rsidR="00341DA5">
        <w:rPr>
          <w:rFonts w:ascii="Times New Roman" w:eastAsia="Times New Roman" w:hAnsi="Times New Roman" w:cs="Times New Roman"/>
          <w:sz w:val="24"/>
          <w:szCs w:val="24"/>
        </w:rPr>
        <w:t xml:space="preserve"> </w:t>
      </w:r>
      <w:r w:rsidR="00341DA5">
        <w:rPr>
          <w:rFonts w:ascii="Times New Roman" w:eastAsia="Times New Roman" w:hAnsi="Times New Roman" w:cs="Times New Roman"/>
          <w:sz w:val="24"/>
          <w:szCs w:val="24"/>
        </w:rPr>
        <w:fldChar w:fldCharType="begin"/>
      </w:r>
      <w:r w:rsidR="00341DA5">
        <w:rPr>
          <w:rFonts w:ascii="Times New Roman" w:eastAsia="Times New Roman" w:hAnsi="Times New Roman" w:cs="Times New Roman"/>
          <w:sz w:val="24"/>
          <w:szCs w:val="24"/>
        </w:rPr>
        <w:instrText xml:space="preserve"> ADDIN ZOTERO_ITEM CSL_CITATION {"citationID":"yh19cTKX","properties":{"formattedCitation":"(Aas et al. 2021, Sellereite et al. 2023)","plainCitation":"(Aas et al. 2021, Sellereite et al. 2023)","noteIndex":0},"citationItems":[{"id":13612,"uris":["http://zotero.org/users/2374244/items/CVV8ZJEL"],"itemData":{"id":13612,"type":"article-journal","container-title":"Artificial Intelligence","note":"publisher: Elsevier","page":"103502","source":"Google Scholar","title":"Explaining individual predictions when features are dependent: More accurate approximations to Shapley values","title-short":"Explaining individual predictions when features are dependent","volume":"298","author":[{"family":"Aas","given":"Kjersti"},{"family":"Jullum","given":"Martin"},{"family":"Løland","given":"Anders"}],"issued":{"date-parts":[["2021"]]},"citation-key":"aasExplainingIndividualPredictions2021"}},{"id":13614,"uris":["http://zotero.org/users/2374244/items/IU6XCA5Y"],"itemData":{"id":13614,"type":"software","title":"shapr: Prediction explanation with dependence-aware Shapley values","URL":"https://CRAN.R-project.org/package=shapr","version":"0.2.2","author":[{"family":"Sellereite","given":"N"},{"family":"Jullum","given":"M"},{"family":"Redelmeier","given":"A"}],"issued":{"date-parts":[["2023"]]},"citation-key":"sellereiteShaprPredictionExplanation2023"}}],"schema":"https://github.com/citation-style-language/schema/raw/master/csl-citation.json"} </w:instrText>
      </w:r>
      <w:r w:rsidR="00341DA5">
        <w:rPr>
          <w:rFonts w:ascii="Times New Roman" w:eastAsia="Times New Roman" w:hAnsi="Times New Roman" w:cs="Times New Roman"/>
          <w:sz w:val="24"/>
          <w:szCs w:val="24"/>
        </w:rPr>
        <w:fldChar w:fldCharType="separate"/>
      </w:r>
      <w:r w:rsidR="00341DA5" w:rsidRPr="00341DA5">
        <w:rPr>
          <w:rFonts w:ascii="Times New Roman" w:hAnsi="Times New Roman" w:cs="Times New Roman"/>
          <w:sz w:val="24"/>
        </w:rPr>
        <w:t>(Aas et al. 2021, Sellereite et al. 2023)</w:t>
      </w:r>
      <w:r w:rsidR="00341DA5">
        <w:rPr>
          <w:rFonts w:ascii="Times New Roman" w:eastAsia="Times New Roman" w:hAnsi="Times New Roman" w:cs="Times New Roman"/>
          <w:sz w:val="24"/>
          <w:szCs w:val="24"/>
        </w:rPr>
        <w:fldChar w:fldCharType="end"/>
      </w:r>
      <w:r w:rsidR="000802FC" w:rsidRPr="00947B68">
        <w:rPr>
          <w:rFonts w:ascii="Times New Roman" w:eastAsia="Times New Roman" w:hAnsi="Times New Roman" w:cs="Times New Roman"/>
          <w:sz w:val="24"/>
          <w:szCs w:val="24"/>
        </w:rPr>
        <w:t xml:space="preserve">. SHAP values </w:t>
      </w:r>
      <w:r w:rsidR="006E6D52" w:rsidRPr="00947B68">
        <w:rPr>
          <w:rFonts w:ascii="Times New Roman" w:eastAsia="Times New Roman" w:hAnsi="Times New Roman" w:cs="Times New Roman"/>
          <w:sz w:val="24"/>
          <w:szCs w:val="24"/>
        </w:rPr>
        <w:t xml:space="preserve">have a theoretical basis in game theory and </w:t>
      </w:r>
      <w:r w:rsidR="000802FC" w:rsidRPr="00947B68">
        <w:rPr>
          <w:rFonts w:ascii="Times New Roman" w:eastAsia="Times New Roman" w:hAnsi="Times New Roman" w:cs="Times New Roman"/>
          <w:sz w:val="24"/>
          <w:szCs w:val="24"/>
        </w:rPr>
        <w:t xml:space="preserve">represent the contribution of a feature to individual </w:t>
      </w:r>
      <w:r w:rsidR="00DA29BC" w:rsidRPr="00947B68">
        <w:rPr>
          <w:rFonts w:ascii="Times New Roman" w:eastAsia="Times New Roman" w:hAnsi="Times New Roman" w:cs="Times New Roman"/>
          <w:sz w:val="24"/>
          <w:szCs w:val="24"/>
        </w:rPr>
        <w:t xml:space="preserve">model </w:t>
      </w:r>
      <w:r w:rsidR="000802FC" w:rsidRPr="00947B68">
        <w:rPr>
          <w:rFonts w:ascii="Times New Roman" w:eastAsia="Times New Roman" w:hAnsi="Times New Roman" w:cs="Times New Roman"/>
          <w:sz w:val="24"/>
          <w:szCs w:val="24"/>
        </w:rPr>
        <w:t>predictions.</w:t>
      </w:r>
      <w:r w:rsidR="00DA29BC" w:rsidRPr="00947B68">
        <w:rPr>
          <w:rFonts w:ascii="Times New Roman" w:eastAsia="Times New Roman" w:hAnsi="Times New Roman" w:cs="Times New Roman"/>
          <w:sz w:val="24"/>
          <w:szCs w:val="24"/>
        </w:rPr>
        <w:t xml:space="preserve"> More specifically, a SHAP value is the contribution</w:t>
      </w:r>
      <w:r w:rsidR="000F54BD" w:rsidRPr="00947B68">
        <w:rPr>
          <w:rFonts w:ascii="Times New Roman" w:eastAsia="Times New Roman" w:hAnsi="Times New Roman" w:cs="Times New Roman"/>
          <w:sz w:val="24"/>
          <w:szCs w:val="24"/>
        </w:rPr>
        <w:t xml:space="preserve"> of a feature</w:t>
      </w:r>
      <w:r w:rsidR="00DA29BC" w:rsidRPr="00947B68">
        <w:rPr>
          <w:rFonts w:ascii="Times New Roman" w:eastAsia="Times New Roman" w:hAnsi="Times New Roman" w:cs="Times New Roman"/>
          <w:sz w:val="24"/>
          <w:szCs w:val="24"/>
        </w:rPr>
        <w:t xml:space="preserve"> to the difference between a model’s prediction and the mean</w:t>
      </w:r>
      <w:r w:rsidR="000F54BD" w:rsidRPr="00947B68">
        <w:rPr>
          <w:rFonts w:ascii="Times New Roman" w:eastAsia="Times New Roman" w:hAnsi="Times New Roman" w:cs="Times New Roman"/>
          <w:sz w:val="24"/>
          <w:szCs w:val="24"/>
        </w:rPr>
        <w:t xml:space="preserve"> of the response variable</w:t>
      </w:r>
      <w:r w:rsidR="00382F0A" w:rsidRPr="00947B68">
        <w:rPr>
          <w:rFonts w:ascii="Times New Roman" w:eastAsia="Times New Roman" w:hAnsi="Times New Roman" w:cs="Times New Roman"/>
          <w:sz w:val="24"/>
          <w:szCs w:val="24"/>
        </w:rPr>
        <w:t xml:space="preserve"> across the dataset</w:t>
      </w:r>
      <w:r w:rsidR="000F54BD" w:rsidRPr="00947B68">
        <w:rPr>
          <w:rFonts w:ascii="Times New Roman" w:eastAsia="Times New Roman" w:hAnsi="Times New Roman" w:cs="Times New Roman"/>
          <w:sz w:val="24"/>
          <w:szCs w:val="24"/>
        </w:rPr>
        <w:t>.</w:t>
      </w:r>
      <w:r w:rsidR="000802FC" w:rsidRPr="00947B68">
        <w:rPr>
          <w:rFonts w:ascii="Times New Roman" w:eastAsia="Times New Roman" w:hAnsi="Times New Roman" w:cs="Times New Roman"/>
          <w:sz w:val="24"/>
          <w:szCs w:val="24"/>
        </w:rPr>
        <w:t xml:space="preserve"> We scale</w:t>
      </w:r>
      <w:r w:rsidR="003B1D07" w:rsidRPr="00947B68">
        <w:rPr>
          <w:rFonts w:ascii="Times New Roman" w:eastAsia="Times New Roman" w:hAnsi="Times New Roman" w:cs="Times New Roman"/>
          <w:sz w:val="24"/>
          <w:szCs w:val="24"/>
        </w:rPr>
        <w:t>d</w:t>
      </w:r>
      <w:r w:rsidR="000802FC" w:rsidRPr="00947B68">
        <w:rPr>
          <w:rFonts w:ascii="Times New Roman" w:eastAsia="Times New Roman" w:hAnsi="Times New Roman" w:cs="Times New Roman"/>
          <w:sz w:val="24"/>
          <w:szCs w:val="24"/>
        </w:rPr>
        <w:t xml:space="preserve"> </w:t>
      </w:r>
      <w:r w:rsidR="00162A6D" w:rsidRPr="00947B68">
        <w:rPr>
          <w:rFonts w:ascii="Times New Roman" w:eastAsia="Times New Roman" w:hAnsi="Times New Roman" w:cs="Times New Roman"/>
          <w:sz w:val="24"/>
          <w:szCs w:val="24"/>
        </w:rPr>
        <w:t>each feature</w:t>
      </w:r>
      <w:r w:rsidR="000802FC" w:rsidRPr="00947B68">
        <w:rPr>
          <w:rFonts w:ascii="Times New Roman" w:eastAsia="Times New Roman" w:hAnsi="Times New Roman" w:cs="Times New Roman"/>
          <w:sz w:val="24"/>
          <w:szCs w:val="24"/>
        </w:rPr>
        <w:t xml:space="preserve"> contribution </w:t>
      </w:r>
      <w:r w:rsidR="003B1D07" w:rsidRPr="00947B68">
        <w:rPr>
          <w:rFonts w:ascii="Times New Roman" w:eastAsia="Times New Roman" w:hAnsi="Times New Roman" w:cs="Times New Roman"/>
          <w:sz w:val="24"/>
          <w:szCs w:val="24"/>
        </w:rPr>
        <w:t>as</w:t>
      </w:r>
      <w:r w:rsidR="003E5310" w:rsidRPr="00947B68">
        <w:rPr>
          <w:rFonts w:ascii="Times New Roman" w:eastAsia="Times New Roman" w:hAnsi="Times New Roman" w:cs="Times New Roman"/>
          <w:sz w:val="24"/>
          <w:szCs w:val="24"/>
        </w:rPr>
        <w:t xml:space="preserve"> a</w:t>
      </w:r>
      <w:r w:rsidR="003B1D07" w:rsidRPr="00947B68">
        <w:rPr>
          <w:rFonts w:ascii="Times New Roman" w:eastAsia="Times New Roman" w:hAnsi="Times New Roman" w:cs="Times New Roman"/>
          <w:sz w:val="24"/>
          <w:szCs w:val="24"/>
        </w:rPr>
        <w:t xml:space="preserve"> percentage of each prediction</w:t>
      </w:r>
      <w:r w:rsidR="00162A6D" w:rsidRPr="00947B68">
        <w:rPr>
          <w:rFonts w:ascii="Times New Roman" w:eastAsia="Times New Roman" w:hAnsi="Times New Roman" w:cs="Times New Roman"/>
          <w:sz w:val="24"/>
          <w:szCs w:val="24"/>
        </w:rPr>
        <w:t xml:space="preserve"> to facilitate interpreting predictor importance across reservoirs</w:t>
      </w:r>
      <w:r w:rsidR="003B1D07" w:rsidRPr="00947B68">
        <w:rPr>
          <w:rFonts w:ascii="Times New Roman" w:eastAsia="Times New Roman" w:hAnsi="Times New Roman" w:cs="Times New Roman"/>
          <w:sz w:val="24"/>
          <w:szCs w:val="24"/>
        </w:rPr>
        <w:t xml:space="preserve">. </w:t>
      </w:r>
    </w:p>
    <w:p w14:paraId="3847489C" w14:textId="77777777" w:rsidR="00094C58" w:rsidRPr="00947B68" w:rsidRDefault="00094C58" w:rsidP="00947B68">
      <w:pPr>
        <w:spacing w:line="480" w:lineRule="auto"/>
        <w:rPr>
          <w:rFonts w:ascii="Times New Roman" w:eastAsia="Times New Roman" w:hAnsi="Times New Roman" w:cs="Times New Roman"/>
          <w:sz w:val="24"/>
          <w:szCs w:val="24"/>
        </w:rPr>
      </w:pPr>
    </w:p>
    <w:p w14:paraId="7E8923D1" w14:textId="4642E52C" w:rsidR="003A43D4" w:rsidRPr="00947B68" w:rsidRDefault="00094C58"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Statistical analysis</w:t>
      </w:r>
    </w:p>
    <w:p w14:paraId="0F5BA746" w14:textId="7BCD9E65" w:rsidR="000839B4" w:rsidRPr="00947B68" w:rsidRDefault="003A43D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used linear </w:t>
      </w:r>
      <w:r w:rsidR="00B80220" w:rsidRPr="00947B68">
        <w:rPr>
          <w:rFonts w:ascii="Times New Roman" w:eastAsia="Times New Roman" w:hAnsi="Times New Roman" w:cs="Times New Roman"/>
          <w:sz w:val="24"/>
          <w:szCs w:val="24"/>
        </w:rPr>
        <w:t xml:space="preserve">mixed effects </w:t>
      </w:r>
      <w:r w:rsidRPr="00947B68">
        <w:rPr>
          <w:rFonts w:ascii="Times New Roman" w:eastAsia="Times New Roman" w:hAnsi="Times New Roman" w:cs="Times New Roman"/>
          <w:sz w:val="24"/>
          <w:szCs w:val="24"/>
        </w:rPr>
        <w:t xml:space="preserve">models to assess </w:t>
      </w:r>
      <w:r w:rsidR="00062967" w:rsidRPr="00947B68">
        <w:rPr>
          <w:rFonts w:ascii="Times New Roman" w:eastAsia="Times New Roman" w:hAnsi="Times New Roman" w:cs="Times New Roman"/>
          <w:sz w:val="24"/>
          <w:szCs w:val="24"/>
        </w:rPr>
        <w:t xml:space="preserve">how RMSE and </w:t>
      </w:r>
      <w:r w:rsidR="00162A6D" w:rsidRPr="00947B68">
        <w:rPr>
          <w:rFonts w:ascii="Times New Roman" w:eastAsia="Times New Roman" w:hAnsi="Times New Roman" w:cs="Times New Roman"/>
          <w:sz w:val="24"/>
          <w:szCs w:val="24"/>
        </w:rPr>
        <w:t>predictor</w:t>
      </w:r>
      <w:r w:rsidR="00062967" w:rsidRPr="00947B68">
        <w:rPr>
          <w:rFonts w:ascii="Times New Roman" w:eastAsia="Times New Roman" w:hAnsi="Times New Roman" w:cs="Times New Roman"/>
          <w:sz w:val="24"/>
          <w:szCs w:val="24"/>
        </w:rPr>
        <w:t xml:space="preserve"> importance</w:t>
      </w:r>
      <w:r w:rsidR="00911B5A" w:rsidRPr="00947B68">
        <w:rPr>
          <w:rFonts w:ascii="Times New Roman" w:eastAsia="Times New Roman" w:hAnsi="Times New Roman" w:cs="Times New Roman"/>
          <w:sz w:val="24"/>
          <w:szCs w:val="24"/>
        </w:rPr>
        <w:t xml:space="preserve"> (</w:t>
      </w:r>
      <w:r w:rsidR="00F94389" w:rsidRPr="00947B68">
        <w:rPr>
          <w:rFonts w:ascii="Times New Roman" w:eastAsia="Times New Roman" w:hAnsi="Times New Roman" w:cs="Times New Roman"/>
          <w:sz w:val="24"/>
          <w:szCs w:val="24"/>
        </w:rPr>
        <w:t>in</w:t>
      </w:r>
      <w:r w:rsidR="00911B5A" w:rsidRPr="00947B68">
        <w:rPr>
          <w:rFonts w:ascii="Times New Roman" w:eastAsia="Times New Roman" w:hAnsi="Times New Roman" w:cs="Times New Roman"/>
          <w:sz w:val="24"/>
          <w:szCs w:val="24"/>
        </w:rPr>
        <w:t xml:space="preserve"> the </w:t>
      </w:r>
      <w:r w:rsidR="00F94389" w:rsidRPr="00947B68">
        <w:rPr>
          <w:rFonts w:ascii="Times New Roman" w:eastAsia="Times New Roman" w:hAnsi="Times New Roman" w:cs="Times New Roman"/>
          <w:sz w:val="24"/>
          <w:szCs w:val="24"/>
        </w:rPr>
        <w:t>random forest models)</w:t>
      </w:r>
      <w:r w:rsidR="00062967" w:rsidRPr="00947B68">
        <w:rPr>
          <w:rFonts w:ascii="Times New Roman" w:eastAsia="Times New Roman" w:hAnsi="Times New Roman" w:cs="Times New Roman"/>
          <w:sz w:val="24"/>
          <w:szCs w:val="24"/>
        </w:rPr>
        <w:t xml:space="preserve"> differ across </w:t>
      </w:r>
      <w:r w:rsidR="005C65DB" w:rsidRPr="00947B68">
        <w:rPr>
          <w:rFonts w:ascii="Times New Roman" w:eastAsia="Times New Roman" w:hAnsi="Times New Roman" w:cs="Times New Roman"/>
          <w:sz w:val="24"/>
          <w:szCs w:val="24"/>
        </w:rPr>
        <w:t xml:space="preserve">1) </w:t>
      </w:r>
      <w:r w:rsidR="00062967" w:rsidRPr="00947B68">
        <w:rPr>
          <w:rFonts w:ascii="Times New Roman" w:eastAsia="Times New Roman" w:hAnsi="Times New Roman" w:cs="Times New Roman"/>
          <w:sz w:val="24"/>
          <w:szCs w:val="24"/>
        </w:rPr>
        <w:t xml:space="preserve">reservoirs, </w:t>
      </w:r>
      <w:commentRangeStart w:id="88"/>
      <w:r w:rsidR="00062967" w:rsidRPr="00947B68">
        <w:rPr>
          <w:rFonts w:ascii="Times New Roman" w:eastAsia="Times New Roman" w:hAnsi="Times New Roman" w:cs="Times New Roman"/>
          <w:sz w:val="24"/>
          <w:szCs w:val="24"/>
        </w:rPr>
        <w:t>depths</w:t>
      </w:r>
      <w:r w:rsidR="00762B18" w:rsidRPr="00947B68">
        <w:rPr>
          <w:rFonts w:ascii="Times New Roman" w:eastAsia="Times New Roman" w:hAnsi="Times New Roman" w:cs="Times New Roman"/>
          <w:sz w:val="24"/>
          <w:szCs w:val="24"/>
        </w:rPr>
        <w:t>,</w:t>
      </w:r>
      <w:r w:rsidR="00062967" w:rsidRPr="00947B68">
        <w:rPr>
          <w:rFonts w:ascii="Times New Roman" w:eastAsia="Times New Roman" w:hAnsi="Times New Roman" w:cs="Times New Roman"/>
          <w:sz w:val="24"/>
          <w:szCs w:val="24"/>
        </w:rPr>
        <w:t xml:space="preserve"> and seasons</w:t>
      </w:r>
      <w:commentRangeEnd w:id="88"/>
      <w:r w:rsidR="00DE7995">
        <w:rPr>
          <w:rStyle w:val="CommentReference"/>
        </w:rPr>
        <w:commentReference w:id="88"/>
      </w:r>
      <w:r w:rsidR="005C65DB" w:rsidRPr="00947B68">
        <w:rPr>
          <w:rFonts w:ascii="Times New Roman" w:eastAsia="Times New Roman" w:hAnsi="Times New Roman" w:cs="Times New Roman"/>
          <w:sz w:val="24"/>
          <w:szCs w:val="24"/>
        </w:rPr>
        <w:t>, and 2) reservoirs, depths, and daily mixing.</w:t>
      </w:r>
      <w:r w:rsidR="00D55B44" w:rsidRPr="00947B68">
        <w:rPr>
          <w:rFonts w:ascii="Times New Roman" w:eastAsia="Times New Roman" w:hAnsi="Times New Roman" w:cs="Times New Roman"/>
          <w:sz w:val="24"/>
          <w:szCs w:val="24"/>
        </w:rPr>
        <w:t xml:space="preserve"> </w:t>
      </w:r>
      <w:r w:rsidR="002A5142" w:rsidRPr="00947B68">
        <w:rPr>
          <w:rFonts w:ascii="Times New Roman" w:eastAsia="Times New Roman" w:hAnsi="Times New Roman" w:cs="Times New Roman"/>
          <w:sz w:val="24"/>
          <w:szCs w:val="24"/>
        </w:rPr>
        <w:t xml:space="preserve">We tested models including random intercepts for each combination of </w:t>
      </w:r>
      <w:r w:rsidR="002A5142" w:rsidRPr="00947B68">
        <w:rPr>
          <w:rFonts w:ascii="Times New Roman" w:eastAsia="Times New Roman" w:hAnsi="Times New Roman" w:cs="Times New Roman"/>
          <w:sz w:val="24"/>
          <w:szCs w:val="24"/>
        </w:rPr>
        <w:lastRenderedPageBreak/>
        <w:t>reservoir, depth</w:t>
      </w:r>
      <w:r w:rsidR="00631C5D" w:rsidRPr="00947B68">
        <w:rPr>
          <w:rFonts w:ascii="Times New Roman" w:eastAsia="Times New Roman" w:hAnsi="Times New Roman" w:cs="Times New Roman"/>
          <w:sz w:val="24"/>
          <w:szCs w:val="24"/>
        </w:rPr>
        <w:t>, and validation period</w:t>
      </w:r>
      <w:r w:rsidR="00E2355F" w:rsidRPr="00947B68">
        <w:rPr>
          <w:rFonts w:ascii="Times New Roman" w:eastAsia="Times New Roman" w:hAnsi="Times New Roman" w:cs="Times New Roman"/>
          <w:sz w:val="24"/>
          <w:szCs w:val="24"/>
        </w:rPr>
        <w:t xml:space="preserve">, </w:t>
      </w:r>
      <w:commentRangeStart w:id="89"/>
      <w:del w:id="90" w:author="Nicole Wagner" w:date="2023-11-26T15:06:00Z">
        <w:r w:rsidR="00E2355F" w:rsidRPr="00947B68">
          <w:rPr>
            <w:rFonts w:ascii="Times New Roman" w:eastAsia="Times New Roman" w:hAnsi="Times New Roman" w:cs="Times New Roman"/>
            <w:sz w:val="24"/>
            <w:szCs w:val="24"/>
          </w:rPr>
          <w:delText>as well as including</w:delText>
        </w:r>
      </w:del>
      <w:commentRangeEnd w:id="89"/>
      <w:ins w:id="91" w:author="Nicole Wagner" w:date="2023-12-05T13:30:00Z">
        <w:r w:rsidR="003D4D18">
          <w:rPr>
            <w:rStyle w:val="CommentReference"/>
          </w:rPr>
          <w:commentReference w:id="89"/>
        </w:r>
      </w:ins>
      <w:ins w:id="92" w:author="Nicole Wagner" w:date="2023-11-26T15:06:00Z">
        <w:r w:rsidR="003D4D18">
          <w:rPr>
            <w:rFonts w:ascii="Times New Roman" w:eastAsia="Times New Roman" w:hAnsi="Times New Roman" w:cs="Times New Roman"/>
            <w:sz w:val="24"/>
            <w:szCs w:val="24"/>
          </w:rPr>
          <w:t>and included</w:t>
        </w:r>
      </w:ins>
      <w:r w:rsidR="00E2355F" w:rsidRPr="00947B68">
        <w:rPr>
          <w:rFonts w:ascii="Times New Roman" w:eastAsia="Times New Roman" w:hAnsi="Times New Roman" w:cs="Times New Roman"/>
          <w:sz w:val="24"/>
          <w:szCs w:val="24"/>
        </w:rPr>
        <w:t xml:space="preserve"> an </w:t>
      </w:r>
      <w:proofErr w:type="gramStart"/>
      <w:r w:rsidR="00E2355F" w:rsidRPr="00947B68">
        <w:rPr>
          <w:rFonts w:ascii="Times New Roman" w:eastAsia="Times New Roman" w:hAnsi="Times New Roman" w:cs="Times New Roman"/>
          <w:sz w:val="24"/>
          <w:szCs w:val="24"/>
        </w:rPr>
        <w:t>AR(</w:t>
      </w:r>
      <w:proofErr w:type="gramEnd"/>
      <w:r w:rsidR="00E2355F" w:rsidRPr="00947B68">
        <w:rPr>
          <w:rFonts w:ascii="Times New Roman" w:eastAsia="Times New Roman" w:hAnsi="Times New Roman" w:cs="Times New Roman"/>
          <w:sz w:val="24"/>
          <w:szCs w:val="24"/>
        </w:rPr>
        <w:t>1) autoregressive model in the residuals</w:t>
      </w:r>
      <w:r w:rsidR="003D3091" w:rsidRPr="00947B68">
        <w:rPr>
          <w:rFonts w:ascii="Times New Roman" w:eastAsia="Times New Roman" w:hAnsi="Times New Roman" w:cs="Times New Roman"/>
          <w:sz w:val="24"/>
          <w:szCs w:val="24"/>
        </w:rPr>
        <w:t xml:space="preserve">. </w:t>
      </w:r>
      <w:r w:rsidR="00B7793A" w:rsidRPr="00947B68">
        <w:rPr>
          <w:rFonts w:ascii="Times New Roman" w:eastAsia="Times New Roman" w:hAnsi="Times New Roman" w:cs="Times New Roman"/>
          <w:sz w:val="24"/>
          <w:szCs w:val="24"/>
        </w:rPr>
        <w:t xml:space="preserve">We also used </w:t>
      </w:r>
      <w:r w:rsidR="00E43F50" w:rsidRPr="00947B68">
        <w:rPr>
          <w:rFonts w:ascii="Times New Roman" w:eastAsia="Times New Roman" w:hAnsi="Times New Roman" w:cs="Times New Roman"/>
          <w:sz w:val="24"/>
          <w:szCs w:val="24"/>
        </w:rPr>
        <w:t xml:space="preserve">variance weighting with the </w:t>
      </w:r>
      <w:proofErr w:type="spellStart"/>
      <w:r w:rsidR="00E43F50" w:rsidRPr="00947B68">
        <w:rPr>
          <w:rFonts w:ascii="Times New Roman" w:eastAsia="Times New Roman" w:hAnsi="Times New Roman" w:cs="Times New Roman"/>
          <w:sz w:val="24"/>
          <w:szCs w:val="24"/>
        </w:rPr>
        <w:t>varIdent</w:t>
      </w:r>
      <w:proofErr w:type="spellEnd"/>
      <w:r w:rsidR="00E43F50" w:rsidRPr="00947B68">
        <w:rPr>
          <w:rFonts w:ascii="Times New Roman" w:eastAsia="Times New Roman" w:hAnsi="Times New Roman" w:cs="Times New Roman"/>
          <w:sz w:val="24"/>
          <w:szCs w:val="24"/>
        </w:rPr>
        <w:t xml:space="preserve"> function in package </w:t>
      </w:r>
      <w:proofErr w:type="spellStart"/>
      <w:r w:rsidR="00E43F50" w:rsidRPr="00947B68">
        <w:rPr>
          <w:rFonts w:ascii="Times New Roman" w:eastAsia="Times New Roman" w:hAnsi="Times New Roman" w:cs="Times New Roman"/>
          <w:sz w:val="24"/>
          <w:szCs w:val="24"/>
        </w:rPr>
        <w:t>nlme</w:t>
      </w:r>
      <w:proofErr w:type="spellEnd"/>
      <w:r w:rsidR="003C0B13">
        <w:rPr>
          <w:rFonts w:ascii="Times New Roman" w:eastAsia="Times New Roman" w:hAnsi="Times New Roman" w:cs="Times New Roman"/>
          <w:sz w:val="24"/>
          <w:szCs w:val="24"/>
        </w:rPr>
        <w:t xml:space="preserve"> </w:t>
      </w:r>
      <w:r w:rsidR="003C0B13">
        <w:rPr>
          <w:rFonts w:ascii="Times New Roman" w:eastAsia="Times New Roman" w:hAnsi="Times New Roman" w:cs="Times New Roman"/>
          <w:sz w:val="24"/>
          <w:szCs w:val="24"/>
        </w:rPr>
        <w:fldChar w:fldCharType="begin"/>
      </w:r>
      <w:r w:rsidR="003C0B13">
        <w:rPr>
          <w:rFonts w:ascii="Times New Roman" w:eastAsia="Times New Roman" w:hAnsi="Times New Roman" w:cs="Times New Roman"/>
          <w:sz w:val="24"/>
          <w:szCs w:val="24"/>
        </w:rPr>
        <w:instrText xml:space="preserve"> ADDIN ZOTERO_ITEM CSL_CITATION {"citationID":"VhS2oX5n","properties":{"formattedCitation":"(Pinheiro and Bates 2000, Pinheiro et al. 2023)","plainCitation":"(Pinheiro and Bates 2000, Pinheiro et al. 2023)","noteIndex":0},"citationItems":[{"id":13615,"uris":["http://zotero.org/users/2374244/items/8HYICVIH"],"itemData":{"id":13615,"type":"book","event-place":"New York","publisher":"Springer","publisher-place":"New York","title":"Mixed-effects models in S and S-plus","URL":"https://doi.org/10.1007/b98882","author":[{"family":"Pinheiro","given":"Jose C"},{"family":"Bates","given":"Douglas M"}],"issued":{"date-parts":[["2000"]]},"citation-key":"pinheiroMixedeffectsModelsSplus2000"}},{"id":2809,"uris":["http://zotero.org/users/2374244/items/G4X62BVN"],"itemData":{"id":2809,"type":"software","title":"nlme: Linear and nonlinear mixed effects models","URL":"https://CRAN.R-project.org/package=nlme","version":"3.1-162","author":[{"family":"Pinheiro","given":"Jose"},{"family":"Bates","given":"Douglas"},{"literal":"R Core Team"}],"issued":{"date-parts":[["2023"]]},"citation-key":"pinheiroNlmeLinearNonlinear2023"}}],"schema":"https://github.com/citation-style-language/schema/raw/master/csl-citation.json"} </w:instrText>
      </w:r>
      <w:r w:rsidR="003C0B13">
        <w:rPr>
          <w:rFonts w:ascii="Times New Roman" w:eastAsia="Times New Roman" w:hAnsi="Times New Roman" w:cs="Times New Roman"/>
          <w:sz w:val="24"/>
          <w:szCs w:val="24"/>
        </w:rPr>
        <w:fldChar w:fldCharType="separate"/>
      </w:r>
      <w:r w:rsidR="003C0B13" w:rsidRPr="003C0B13">
        <w:rPr>
          <w:rFonts w:ascii="Times New Roman" w:hAnsi="Times New Roman" w:cs="Times New Roman"/>
          <w:sz w:val="24"/>
        </w:rPr>
        <w:t>(Pinheiro and Bates 2000, Pinheiro et al. 2023)</w:t>
      </w:r>
      <w:r w:rsidR="003C0B13">
        <w:rPr>
          <w:rFonts w:ascii="Times New Roman" w:eastAsia="Times New Roman" w:hAnsi="Times New Roman" w:cs="Times New Roman"/>
          <w:sz w:val="24"/>
          <w:szCs w:val="24"/>
        </w:rPr>
        <w:fldChar w:fldCharType="end"/>
      </w:r>
      <w:r w:rsidR="00E43F50" w:rsidRPr="00947B68">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t>
      </w:r>
      <w:r w:rsidR="00E2355F" w:rsidRPr="00947B68">
        <w:rPr>
          <w:rFonts w:ascii="Times New Roman" w:eastAsia="Times New Roman" w:hAnsi="Times New Roman" w:cs="Times New Roman"/>
          <w:sz w:val="24"/>
          <w:szCs w:val="24"/>
        </w:rPr>
        <w:t xml:space="preserve">Final model selection was based on </w:t>
      </w:r>
      <w:r w:rsidR="00AF3773" w:rsidRPr="00947B68">
        <w:rPr>
          <w:rFonts w:ascii="Times New Roman" w:eastAsia="Times New Roman" w:hAnsi="Times New Roman" w:cs="Times New Roman"/>
          <w:sz w:val="24"/>
          <w:szCs w:val="24"/>
        </w:rPr>
        <w:t xml:space="preserve">visualization </w:t>
      </w:r>
      <w:r w:rsidR="000917B6" w:rsidRPr="00947B68">
        <w:rPr>
          <w:rFonts w:ascii="Times New Roman" w:eastAsia="Times New Roman" w:hAnsi="Times New Roman" w:cs="Times New Roman"/>
          <w:sz w:val="24"/>
          <w:szCs w:val="24"/>
        </w:rPr>
        <w:t>of residuals for heteroscedasticity</w:t>
      </w:r>
      <w:r w:rsidR="00A11E90" w:rsidRPr="00947B68">
        <w:rPr>
          <w:rFonts w:ascii="Times New Roman" w:eastAsia="Times New Roman" w:hAnsi="Times New Roman" w:cs="Times New Roman"/>
          <w:sz w:val="24"/>
          <w:szCs w:val="24"/>
        </w:rPr>
        <w:t xml:space="preserve"> across the fitted values</w:t>
      </w:r>
      <w:r w:rsidR="000917B6" w:rsidRPr="00947B68">
        <w:rPr>
          <w:rFonts w:ascii="Times New Roman" w:eastAsia="Times New Roman" w:hAnsi="Times New Roman" w:cs="Times New Roman"/>
          <w:sz w:val="24"/>
          <w:szCs w:val="24"/>
        </w:rPr>
        <w:t xml:space="preserve"> </w:t>
      </w:r>
      <w:r w:rsidR="00A11E90" w:rsidRPr="00947B68">
        <w:rPr>
          <w:rFonts w:ascii="Times New Roman" w:eastAsia="Times New Roman" w:hAnsi="Times New Roman" w:cs="Times New Roman"/>
          <w:sz w:val="24"/>
          <w:szCs w:val="24"/>
        </w:rPr>
        <w:t xml:space="preserve">and </w:t>
      </w:r>
      <w:r w:rsidR="000917B6" w:rsidRPr="00947B68">
        <w:rPr>
          <w:rFonts w:ascii="Times New Roman" w:eastAsia="Times New Roman" w:hAnsi="Times New Roman" w:cs="Times New Roman"/>
          <w:sz w:val="24"/>
          <w:szCs w:val="24"/>
        </w:rPr>
        <w:t>by predictor variables</w:t>
      </w:r>
      <w:r w:rsidR="00A11E90" w:rsidRPr="00947B68">
        <w:rPr>
          <w:rFonts w:ascii="Times New Roman" w:eastAsia="Times New Roman" w:hAnsi="Times New Roman" w:cs="Times New Roman"/>
          <w:sz w:val="24"/>
          <w:szCs w:val="24"/>
        </w:rPr>
        <w:t xml:space="preserve">, normality, </w:t>
      </w:r>
      <w:r w:rsidR="009B6CBD" w:rsidRPr="00947B68">
        <w:rPr>
          <w:rFonts w:ascii="Times New Roman" w:eastAsia="Times New Roman" w:hAnsi="Times New Roman" w:cs="Times New Roman"/>
          <w:sz w:val="24"/>
          <w:szCs w:val="24"/>
        </w:rPr>
        <w:t>and reduction in autocorrelation</w:t>
      </w:r>
      <w:r w:rsidR="00A673EF">
        <w:rPr>
          <w:rFonts w:ascii="Times New Roman" w:eastAsia="Times New Roman" w:hAnsi="Times New Roman" w:cs="Times New Roman"/>
          <w:sz w:val="24"/>
          <w:szCs w:val="24"/>
        </w:rPr>
        <w:t xml:space="preserve"> </w:t>
      </w:r>
      <w:r w:rsidR="00A673EF">
        <w:rPr>
          <w:rFonts w:ascii="Times New Roman" w:eastAsia="Times New Roman" w:hAnsi="Times New Roman" w:cs="Times New Roman"/>
          <w:sz w:val="24"/>
          <w:szCs w:val="24"/>
        </w:rPr>
        <w:fldChar w:fldCharType="begin"/>
      </w:r>
      <w:r w:rsidR="00180963">
        <w:rPr>
          <w:rFonts w:ascii="Times New Roman" w:eastAsia="Times New Roman" w:hAnsi="Times New Roman" w:cs="Times New Roman"/>
          <w:sz w:val="24"/>
          <w:szCs w:val="24"/>
        </w:rPr>
        <w:instrText xml:space="preserve"> ADDIN ZOTERO_ITEM CSL_CITATION {"citationID":"lR0NFa3g","properties":{"formattedCitation":"(Zuur et al. 2009)","plainCitation":"(Zuur et al. 2009)","noteIndex":0},"citationItems":[{"id":1445,"uris":["http://zotero.org/users/2374244/items/88MEG2WC"],"itemData":{"id":1445,"type":"book","event-place":"New York, NY","publisher":"Springer Science &amp; Business Media","publisher-place":"New York, NY","source":"Google Scholar","title":"Mixed effects models and extensions in ecology with R","author":[{"family":"Zuur","given":"Alain"},{"family":"Ieno","given":"Elena N."},{"family":"Walker","given":"Neil"},{"family":"Saveliev","given":"Anatoly A."},{"family":"Smith","given":"Graham M."}],"accessed":{"date-parts":[["2015",5,7]]},"issued":{"date-parts":[["2009"]]},"citation-key":"zuurMixedEffectsModels2009"}}],"schema":"https://github.com/citation-style-language/schema/raw/master/csl-citation.json"} </w:instrText>
      </w:r>
      <w:r w:rsidR="00A673EF">
        <w:rPr>
          <w:rFonts w:ascii="Times New Roman" w:eastAsia="Times New Roman" w:hAnsi="Times New Roman" w:cs="Times New Roman"/>
          <w:sz w:val="24"/>
          <w:szCs w:val="24"/>
        </w:rPr>
        <w:fldChar w:fldCharType="separate"/>
      </w:r>
      <w:r w:rsidR="00180963" w:rsidRPr="00180963">
        <w:rPr>
          <w:rFonts w:ascii="Times New Roman" w:hAnsi="Times New Roman" w:cs="Times New Roman"/>
          <w:sz w:val="24"/>
        </w:rPr>
        <w:t>(Zuur et al. 2009)</w:t>
      </w:r>
      <w:r w:rsidR="00A673EF">
        <w:rPr>
          <w:rFonts w:ascii="Times New Roman" w:eastAsia="Times New Roman" w:hAnsi="Times New Roman" w:cs="Times New Roman"/>
          <w:sz w:val="24"/>
          <w:szCs w:val="24"/>
        </w:rPr>
        <w:fldChar w:fldCharType="end"/>
      </w:r>
      <w:r w:rsidR="00AF3773" w:rsidRPr="00947B68">
        <w:rPr>
          <w:rFonts w:ascii="Times New Roman" w:eastAsia="Times New Roman" w:hAnsi="Times New Roman" w:cs="Times New Roman"/>
          <w:sz w:val="24"/>
          <w:szCs w:val="24"/>
        </w:rPr>
        <w:t>.</w:t>
      </w:r>
      <w:r w:rsidR="000917B6" w:rsidRPr="00947B68">
        <w:rPr>
          <w:rFonts w:ascii="Times New Roman" w:eastAsia="Times New Roman" w:hAnsi="Times New Roman" w:cs="Times New Roman"/>
          <w:sz w:val="24"/>
          <w:szCs w:val="24"/>
        </w:rPr>
        <w:t xml:space="preserve"> </w:t>
      </w:r>
      <w:r w:rsidR="005C0B4C" w:rsidRPr="00947B68">
        <w:rPr>
          <w:rFonts w:ascii="Times New Roman" w:eastAsia="Times New Roman" w:hAnsi="Times New Roman" w:cs="Times New Roman"/>
          <w:sz w:val="24"/>
          <w:szCs w:val="24"/>
        </w:rPr>
        <w:t xml:space="preserve">For inference of </w:t>
      </w:r>
      <w:r w:rsidR="00666895" w:rsidRPr="00947B68">
        <w:rPr>
          <w:rFonts w:ascii="Times New Roman" w:eastAsia="Times New Roman" w:hAnsi="Times New Roman" w:cs="Times New Roman"/>
          <w:sz w:val="24"/>
          <w:szCs w:val="24"/>
        </w:rPr>
        <w:t>effect</w:t>
      </w:r>
      <w:r w:rsidR="00E733F8" w:rsidRPr="00947B68">
        <w:rPr>
          <w:rFonts w:ascii="Times New Roman" w:eastAsia="Times New Roman" w:hAnsi="Times New Roman" w:cs="Times New Roman"/>
          <w:sz w:val="24"/>
          <w:szCs w:val="24"/>
        </w:rPr>
        <w:t xml:space="preserve"> sizes</w:t>
      </w:r>
      <w:r w:rsidR="00666895" w:rsidRPr="00947B68">
        <w:rPr>
          <w:rFonts w:ascii="Times New Roman" w:eastAsia="Times New Roman" w:hAnsi="Times New Roman" w:cs="Times New Roman"/>
          <w:sz w:val="24"/>
          <w:szCs w:val="24"/>
        </w:rPr>
        <w:t xml:space="preserve"> between levels of predictor variables, w</w:t>
      </w:r>
      <w:r w:rsidR="005C0B4C" w:rsidRPr="00947B68">
        <w:rPr>
          <w:rFonts w:ascii="Times New Roman" w:eastAsia="Times New Roman" w:hAnsi="Times New Roman" w:cs="Times New Roman"/>
          <w:sz w:val="24"/>
          <w:szCs w:val="24"/>
        </w:rPr>
        <w:t xml:space="preserve">e </w:t>
      </w:r>
      <w:r w:rsidR="00094C58" w:rsidRPr="00947B68">
        <w:rPr>
          <w:rFonts w:ascii="Times New Roman" w:eastAsia="Times New Roman" w:hAnsi="Times New Roman" w:cs="Times New Roman"/>
          <w:sz w:val="24"/>
          <w:szCs w:val="24"/>
        </w:rPr>
        <w:t xml:space="preserve">present the 95% confidence intervals </w:t>
      </w:r>
      <w:r w:rsidR="00B14BA5" w:rsidRPr="00947B68">
        <w:rPr>
          <w:rFonts w:ascii="Times New Roman" w:eastAsia="Times New Roman" w:hAnsi="Times New Roman" w:cs="Times New Roman"/>
          <w:sz w:val="24"/>
          <w:szCs w:val="24"/>
        </w:rPr>
        <w:t xml:space="preserve">(CIs) </w:t>
      </w:r>
      <w:r w:rsidR="00C82573" w:rsidRPr="00947B68">
        <w:rPr>
          <w:rFonts w:ascii="Times New Roman" w:eastAsia="Times New Roman" w:hAnsi="Times New Roman" w:cs="Times New Roman"/>
          <w:sz w:val="24"/>
          <w:szCs w:val="24"/>
        </w:rPr>
        <w:t xml:space="preserve">of the </w:t>
      </w:r>
      <w:r w:rsidR="00776873" w:rsidRPr="00947B68">
        <w:rPr>
          <w:rFonts w:ascii="Times New Roman" w:eastAsia="Times New Roman" w:hAnsi="Times New Roman" w:cs="Times New Roman"/>
          <w:sz w:val="24"/>
          <w:szCs w:val="24"/>
        </w:rPr>
        <w:t xml:space="preserve">contrasts between </w:t>
      </w:r>
      <w:proofErr w:type="gramStart"/>
      <w:r w:rsidR="00C82573" w:rsidRPr="00947B68">
        <w:rPr>
          <w:rFonts w:ascii="Times New Roman" w:eastAsia="Times New Roman" w:hAnsi="Times New Roman" w:cs="Times New Roman"/>
          <w:sz w:val="24"/>
          <w:szCs w:val="24"/>
        </w:rPr>
        <w:t>levels</w:t>
      </w:r>
      <w:r w:rsidR="00666895" w:rsidRPr="00947B68">
        <w:rPr>
          <w:rFonts w:ascii="Times New Roman" w:eastAsia="Times New Roman" w:hAnsi="Times New Roman" w:cs="Times New Roman"/>
          <w:sz w:val="24"/>
          <w:szCs w:val="24"/>
        </w:rPr>
        <w:t>, but</w:t>
      </w:r>
      <w:proofErr w:type="gramEnd"/>
      <w:r w:rsidR="00752678" w:rsidRPr="00947B68">
        <w:rPr>
          <w:rFonts w:ascii="Times New Roman" w:eastAsia="Times New Roman" w:hAnsi="Times New Roman" w:cs="Times New Roman"/>
          <w:sz w:val="24"/>
          <w:szCs w:val="24"/>
        </w:rPr>
        <w:t xml:space="preserve"> note that in all cases </w:t>
      </w:r>
      <w:r w:rsidR="00B14BA5" w:rsidRPr="00947B68">
        <w:rPr>
          <w:rFonts w:ascii="Times New Roman" w:eastAsia="Times New Roman" w:hAnsi="Times New Roman" w:cs="Times New Roman"/>
          <w:sz w:val="24"/>
          <w:szCs w:val="24"/>
        </w:rPr>
        <w:t xml:space="preserve">where these CIs </w:t>
      </w:r>
      <w:r w:rsidR="00DF15EA" w:rsidRPr="00947B68">
        <w:rPr>
          <w:rFonts w:ascii="Times New Roman" w:eastAsia="Times New Roman" w:hAnsi="Times New Roman" w:cs="Times New Roman"/>
          <w:sz w:val="24"/>
          <w:szCs w:val="24"/>
        </w:rPr>
        <w:t xml:space="preserve">did not contain zero </w:t>
      </w:r>
      <w:r w:rsidR="00EF2AA4" w:rsidRPr="00947B68">
        <w:rPr>
          <w:rFonts w:ascii="Times New Roman" w:eastAsia="Times New Roman" w:hAnsi="Times New Roman" w:cs="Times New Roman"/>
          <w:sz w:val="24"/>
          <w:szCs w:val="24"/>
        </w:rPr>
        <w:t xml:space="preserve">the corresponding P-values (corrected for multiple comparisons via </w:t>
      </w:r>
      <w:r w:rsidRPr="00947B68">
        <w:rPr>
          <w:rFonts w:ascii="Times New Roman" w:eastAsia="Times New Roman" w:hAnsi="Times New Roman" w:cs="Times New Roman"/>
          <w:sz w:val="24"/>
          <w:szCs w:val="24"/>
        </w:rPr>
        <w:t>Tukey’s method</w:t>
      </w:r>
      <w:r w:rsidR="00EF2AA4" w:rsidRPr="00947B68">
        <w:rPr>
          <w:rFonts w:ascii="Times New Roman" w:eastAsia="Times New Roman" w:hAnsi="Times New Roman" w:cs="Times New Roman"/>
          <w:sz w:val="24"/>
          <w:szCs w:val="24"/>
        </w:rPr>
        <w:t>)</w:t>
      </w:r>
      <w:r w:rsidR="00B712EE" w:rsidRPr="00947B68">
        <w:rPr>
          <w:rFonts w:ascii="Times New Roman" w:eastAsia="Times New Roman" w:hAnsi="Times New Roman" w:cs="Times New Roman"/>
          <w:sz w:val="24"/>
          <w:szCs w:val="24"/>
        </w:rPr>
        <w:t xml:space="preserve"> were less than 0.05. </w:t>
      </w:r>
      <w:r w:rsidR="00EF1ED6" w:rsidRPr="00947B68">
        <w:rPr>
          <w:rFonts w:ascii="Times New Roman" w:eastAsia="Times New Roman" w:hAnsi="Times New Roman" w:cs="Times New Roman"/>
          <w:sz w:val="24"/>
          <w:szCs w:val="24"/>
        </w:rPr>
        <w:t xml:space="preserve">Model estimated marginal means and contrasts were calculated using the package </w:t>
      </w:r>
      <w:proofErr w:type="spellStart"/>
      <w:r w:rsidR="00EF1ED6" w:rsidRPr="00947B68">
        <w:rPr>
          <w:rFonts w:ascii="Times New Roman" w:eastAsia="Times New Roman" w:hAnsi="Times New Roman" w:cs="Times New Roman"/>
          <w:sz w:val="24"/>
          <w:szCs w:val="24"/>
        </w:rPr>
        <w:t>emmeans</w:t>
      </w:r>
      <w:proofErr w:type="spellEnd"/>
      <w:r w:rsidR="00180963">
        <w:rPr>
          <w:rFonts w:ascii="Times New Roman" w:eastAsia="Times New Roman" w:hAnsi="Times New Roman" w:cs="Times New Roman"/>
          <w:sz w:val="24"/>
          <w:szCs w:val="24"/>
        </w:rPr>
        <w:t xml:space="preserve"> </w:t>
      </w:r>
      <w:r w:rsidR="00804E49">
        <w:rPr>
          <w:rFonts w:ascii="Times New Roman" w:eastAsia="Times New Roman" w:hAnsi="Times New Roman" w:cs="Times New Roman"/>
          <w:sz w:val="24"/>
          <w:szCs w:val="24"/>
        </w:rPr>
        <w:fldChar w:fldCharType="begin"/>
      </w:r>
      <w:r w:rsidR="00804E49">
        <w:rPr>
          <w:rFonts w:ascii="Times New Roman" w:eastAsia="Times New Roman" w:hAnsi="Times New Roman" w:cs="Times New Roman"/>
          <w:sz w:val="24"/>
          <w:szCs w:val="24"/>
        </w:rPr>
        <w:instrText xml:space="preserve"> ADDIN ZOTERO_ITEM CSL_CITATION {"citationID":"cVO5bCfw","properties":{"formattedCitation":"(Lenth 2023)","plainCitation":"(Lenth 2023)","noteIndex":0},"citationItems":[{"id":2665,"uris":["http://zotero.org/users/2374244/items/784YLQAD"],"itemData":{"id":2665,"type":"software","title":"emmeans: Estimated Marginal Means, aka Least-Squares Means","URL":"https://CRAN.R-project.org/package=emmeans","version":"1.8.8","author":[{"family":"Lenth","given":"Russell"}],"issued":{"date-parts":[["2023"]]},"citation-key":"lenthEmmeansEstimatedMarginal2023"}}],"schema":"https://github.com/citation-style-language/schema/raw/master/csl-citation.json"} </w:instrText>
      </w:r>
      <w:r w:rsidR="00804E49">
        <w:rPr>
          <w:rFonts w:ascii="Times New Roman" w:eastAsia="Times New Roman" w:hAnsi="Times New Roman" w:cs="Times New Roman"/>
          <w:sz w:val="24"/>
          <w:szCs w:val="24"/>
        </w:rPr>
        <w:fldChar w:fldCharType="separate"/>
      </w:r>
      <w:r w:rsidR="00804E49" w:rsidRPr="00804E49">
        <w:rPr>
          <w:rFonts w:ascii="Times New Roman" w:hAnsi="Times New Roman" w:cs="Times New Roman"/>
          <w:sz w:val="24"/>
        </w:rPr>
        <w:t>(Lenth 2023)</w:t>
      </w:r>
      <w:r w:rsidR="00804E49">
        <w:rPr>
          <w:rFonts w:ascii="Times New Roman" w:eastAsia="Times New Roman" w:hAnsi="Times New Roman" w:cs="Times New Roman"/>
          <w:sz w:val="24"/>
          <w:szCs w:val="24"/>
        </w:rPr>
        <w:fldChar w:fldCharType="end"/>
      </w:r>
      <w:r w:rsidR="00EF1ED6" w:rsidRPr="00947B68">
        <w:rPr>
          <w:rFonts w:ascii="Times New Roman" w:eastAsia="Times New Roman" w:hAnsi="Times New Roman" w:cs="Times New Roman"/>
          <w:sz w:val="24"/>
          <w:szCs w:val="24"/>
        </w:rPr>
        <w:t xml:space="preserve">. </w:t>
      </w:r>
    </w:p>
    <w:p w14:paraId="13A60AE0" w14:textId="77777777" w:rsidR="00A32763" w:rsidRPr="00947B68" w:rsidRDefault="00A32763" w:rsidP="00947B68">
      <w:pPr>
        <w:spacing w:line="480" w:lineRule="auto"/>
        <w:rPr>
          <w:rFonts w:ascii="Times New Roman" w:hAnsi="Times New Roman" w:cs="Times New Roman"/>
          <w:sz w:val="24"/>
          <w:szCs w:val="24"/>
        </w:rPr>
      </w:pPr>
    </w:p>
    <w:p w14:paraId="4C918C07"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Results</w:t>
      </w:r>
    </w:p>
    <w:p w14:paraId="21DFDFB1" w14:textId="4685C919" w:rsidR="0088598A" w:rsidRPr="00947B68" w:rsidRDefault="00B86474"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Mixing, t</w:t>
      </w:r>
      <w:r w:rsidR="004A4F7A" w:rsidRPr="00947B68">
        <w:rPr>
          <w:rFonts w:ascii="Times New Roman" w:eastAsia="Times New Roman" w:hAnsi="Times New Roman" w:cs="Times New Roman"/>
          <w:i/>
          <w:iCs/>
          <w:sz w:val="24"/>
          <w:szCs w:val="24"/>
        </w:rPr>
        <w:t>emperature,</w:t>
      </w:r>
      <w:r w:rsidR="00EE24C7" w:rsidRPr="00947B68">
        <w:rPr>
          <w:rFonts w:ascii="Times New Roman" w:eastAsia="Times New Roman" w:hAnsi="Times New Roman" w:cs="Times New Roman"/>
          <w:i/>
          <w:iCs/>
          <w:sz w:val="24"/>
          <w:szCs w:val="24"/>
        </w:rPr>
        <w:t xml:space="preserve"> and</w:t>
      </w:r>
      <w:r w:rsidR="002E110D" w:rsidRPr="00947B68">
        <w:rPr>
          <w:rFonts w:ascii="Times New Roman" w:eastAsia="Times New Roman" w:hAnsi="Times New Roman" w:cs="Times New Roman"/>
          <w:i/>
          <w:iCs/>
          <w:sz w:val="24"/>
          <w:szCs w:val="24"/>
        </w:rPr>
        <w:t xml:space="preserve"> </w:t>
      </w:r>
      <w:r w:rsidR="0088598A" w:rsidRPr="00947B68">
        <w:rPr>
          <w:rFonts w:ascii="Times New Roman" w:eastAsia="Times New Roman" w:hAnsi="Times New Roman" w:cs="Times New Roman"/>
          <w:i/>
          <w:iCs/>
          <w:sz w:val="24"/>
          <w:szCs w:val="24"/>
        </w:rPr>
        <w:t>DO</w:t>
      </w:r>
      <w:r w:rsidRPr="00947B68">
        <w:rPr>
          <w:rFonts w:ascii="Times New Roman" w:eastAsia="Times New Roman" w:hAnsi="Times New Roman" w:cs="Times New Roman"/>
          <w:i/>
          <w:iCs/>
          <w:sz w:val="24"/>
          <w:szCs w:val="24"/>
        </w:rPr>
        <w:t xml:space="preserve"> </w:t>
      </w:r>
      <w:proofErr w:type="gramStart"/>
      <w:r w:rsidR="002E110D" w:rsidRPr="00947B68">
        <w:rPr>
          <w:rFonts w:ascii="Times New Roman" w:eastAsia="Times New Roman" w:hAnsi="Times New Roman" w:cs="Times New Roman"/>
          <w:i/>
          <w:iCs/>
          <w:sz w:val="24"/>
          <w:szCs w:val="24"/>
        </w:rPr>
        <w:t>dynamics</w:t>
      </w:r>
      <w:proofErr w:type="gramEnd"/>
    </w:p>
    <w:p w14:paraId="59E226B5" w14:textId="125B1C62" w:rsidR="00B86474" w:rsidRPr="00947B68" w:rsidRDefault="009D2C63" w:rsidP="00947B6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Temporal patterns of </w:t>
      </w:r>
      <w:r w:rsidR="00B72DA3" w:rsidRPr="00947B68">
        <w:rPr>
          <w:rFonts w:ascii="Times New Roman" w:eastAsia="Times New Roman" w:hAnsi="Times New Roman" w:cs="Times New Roman"/>
          <w:sz w:val="24"/>
          <w:szCs w:val="24"/>
        </w:rPr>
        <w:t xml:space="preserve">Schmidt stability </w:t>
      </w:r>
      <w:r w:rsidR="00CD43F1" w:rsidRPr="00947B68">
        <w:rPr>
          <w:rFonts w:ascii="Times New Roman" w:eastAsia="Times New Roman" w:hAnsi="Times New Roman" w:cs="Times New Roman"/>
          <w:sz w:val="24"/>
          <w:szCs w:val="24"/>
        </w:rPr>
        <w:t>showed</w:t>
      </w:r>
      <w:r w:rsidR="00B72DA3" w:rsidRPr="00947B68">
        <w:rPr>
          <w:rFonts w:ascii="Times New Roman" w:eastAsia="Times New Roman" w:hAnsi="Times New Roman" w:cs="Times New Roman"/>
          <w:sz w:val="24"/>
          <w:szCs w:val="24"/>
        </w:rPr>
        <w:t xml:space="preserve"> </w:t>
      </w:r>
      <w:r w:rsidR="00CD43F1" w:rsidRPr="00947B68">
        <w:rPr>
          <w:rFonts w:ascii="Times New Roman" w:eastAsia="Times New Roman" w:hAnsi="Times New Roman" w:cs="Times New Roman"/>
          <w:sz w:val="24"/>
          <w:szCs w:val="24"/>
        </w:rPr>
        <w:t>Eagle Mountain</w:t>
      </w:r>
      <w:ins w:id="93" w:author="Nicole Wagner" w:date="2023-11-26T15:08:00Z">
        <w:r w:rsidR="00CD43F1" w:rsidRPr="00947B68">
          <w:rPr>
            <w:rFonts w:ascii="Times New Roman" w:eastAsia="Times New Roman" w:hAnsi="Times New Roman" w:cs="Times New Roman"/>
            <w:sz w:val="24"/>
            <w:szCs w:val="24"/>
          </w:rPr>
          <w:t xml:space="preserve"> </w:t>
        </w:r>
        <w:r w:rsidR="003D4D18">
          <w:rPr>
            <w:rFonts w:ascii="Times New Roman" w:eastAsia="Times New Roman" w:hAnsi="Times New Roman" w:cs="Times New Roman"/>
            <w:sz w:val="24"/>
            <w:szCs w:val="24"/>
          </w:rPr>
          <w:t>Lake</w:t>
        </w:r>
      </w:ins>
      <w:ins w:id="94" w:author="Nicole Wagner" w:date="2023-12-05T13:30:00Z">
        <w:r w:rsidR="00CD43F1" w:rsidRPr="00947B68">
          <w:rPr>
            <w:rFonts w:ascii="Times New Roman" w:eastAsia="Times New Roman" w:hAnsi="Times New Roman" w:cs="Times New Roman"/>
            <w:sz w:val="24"/>
            <w:szCs w:val="24"/>
          </w:rPr>
          <w:t xml:space="preserve"> </w:t>
        </w:r>
      </w:ins>
      <w:r w:rsidR="00CD43F1" w:rsidRPr="00947B68">
        <w:rPr>
          <w:rFonts w:ascii="Times New Roman" w:eastAsia="Times New Roman" w:hAnsi="Times New Roman" w:cs="Times New Roman"/>
          <w:sz w:val="24"/>
          <w:szCs w:val="24"/>
        </w:rPr>
        <w:t xml:space="preserve">and Richland-Chambers </w:t>
      </w:r>
      <w:ins w:id="95" w:author="Nicole Wagner" w:date="2023-11-26T15:08:00Z">
        <w:r w:rsidR="003D4D18">
          <w:rPr>
            <w:rFonts w:ascii="Times New Roman" w:eastAsia="Times New Roman" w:hAnsi="Times New Roman" w:cs="Times New Roman"/>
            <w:sz w:val="24"/>
            <w:szCs w:val="24"/>
          </w:rPr>
          <w:t>R</w:t>
        </w:r>
      </w:ins>
      <w:del w:id="96" w:author="Nicole Wagner" w:date="2023-11-26T15:08:00Z">
        <w:r w:rsidR="00CD43F1" w:rsidRPr="00947B68">
          <w:rPr>
            <w:rFonts w:ascii="Times New Roman" w:eastAsia="Times New Roman" w:hAnsi="Times New Roman" w:cs="Times New Roman"/>
            <w:sz w:val="24"/>
            <w:szCs w:val="24"/>
          </w:rPr>
          <w:delText>r</w:delText>
        </w:r>
      </w:del>
      <w:r w:rsidR="00CD43F1" w:rsidRPr="00947B68">
        <w:rPr>
          <w:rFonts w:ascii="Times New Roman" w:eastAsia="Times New Roman" w:hAnsi="Times New Roman" w:cs="Times New Roman"/>
          <w:sz w:val="24"/>
          <w:szCs w:val="24"/>
        </w:rPr>
        <w:t>eservoir</w:t>
      </w:r>
      <w:del w:id="97" w:author="Nicole Wagner" w:date="2023-11-26T15:08:00Z">
        <w:r w:rsidR="00CD43F1" w:rsidRPr="00947B68">
          <w:rPr>
            <w:rFonts w:ascii="Times New Roman" w:eastAsia="Times New Roman" w:hAnsi="Times New Roman" w:cs="Times New Roman"/>
            <w:sz w:val="24"/>
            <w:szCs w:val="24"/>
          </w:rPr>
          <w:delText>s</w:delText>
        </w:r>
      </w:del>
      <w:r w:rsidR="00CD43F1" w:rsidRPr="00947B68">
        <w:rPr>
          <w:rFonts w:ascii="Times New Roman" w:eastAsia="Times New Roman" w:hAnsi="Times New Roman" w:cs="Times New Roman"/>
          <w:sz w:val="24"/>
          <w:szCs w:val="24"/>
        </w:rPr>
        <w:t xml:space="preserve"> were polymictic, while </w:t>
      </w:r>
      <w:ins w:id="98" w:author="Nicole Wagner" w:date="2023-11-26T15:08:00Z">
        <w:r w:rsidR="003D4D18">
          <w:rPr>
            <w:rFonts w:ascii="Times New Roman" w:eastAsia="Times New Roman" w:hAnsi="Times New Roman" w:cs="Times New Roman"/>
            <w:sz w:val="24"/>
            <w:szCs w:val="24"/>
          </w:rPr>
          <w:t xml:space="preserve">Lake </w:t>
        </w:r>
      </w:ins>
      <w:r w:rsidR="00CD43F1" w:rsidRPr="00947B68">
        <w:rPr>
          <w:rFonts w:ascii="Times New Roman" w:eastAsia="Times New Roman" w:hAnsi="Times New Roman" w:cs="Times New Roman"/>
          <w:sz w:val="24"/>
          <w:szCs w:val="24"/>
        </w:rPr>
        <w:t xml:space="preserve">Fayetteville and </w:t>
      </w:r>
      <w:ins w:id="99" w:author="Nicole Wagner" w:date="2023-11-26T15:08:00Z">
        <w:r w:rsidR="003D4D18">
          <w:rPr>
            <w:rFonts w:ascii="Times New Roman" w:eastAsia="Times New Roman" w:hAnsi="Times New Roman" w:cs="Times New Roman"/>
            <w:sz w:val="24"/>
            <w:szCs w:val="24"/>
          </w:rPr>
          <w:t xml:space="preserve">Lake </w:t>
        </w:r>
      </w:ins>
      <w:r w:rsidR="00CD43F1" w:rsidRPr="00947B68">
        <w:rPr>
          <w:rFonts w:ascii="Times New Roman" w:eastAsia="Times New Roman" w:hAnsi="Times New Roman" w:cs="Times New Roman"/>
          <w:sz w:val="24"/>
          <w:szCs w:val="24"/>
        </w:rPr>
        <w:t xml:space="preserve">Maumelle were </w:t>
      </w:r>
      <w:proofErr w:type="spellStart"/>
      <w:r w:rsidR="00CD43F1" w:rsidRPr="00947B68">
        <w:rPr>
          <w:rFonts w:ascii="Times New Roman" w:eastAsia="Times New Roman" w:hAnsi="Times New Roman" w:cs="Times New Roman"/>
          <w:sz w:val="24"/>
          <w:szCs w:val="24"/>
        </w:rPr>
        <w:t>monomictic</w:t>
      </w:r>
      <w:proofErr w:type="spellEnd"/>
      <w:r w:rsidR="00A83464" w:rsidRPr="00947B68">
        <w:rPr>
          <w:rFonts w:ascii="Times New Roman" w:eastAsia="Times New Roman" w:hAnsi="Times New Roman" w:cs="Times New Roman"/>
          <w:sz w:val="24"/>
          <w:szCs w:val="24"/>
        </w:rPr>
        <w:t xml:space="preserve"> (Fig 2)</w:t>
      </w:r>
      <w:r w:rsidR="00273C1F" w:rsidRPr="00947B68">
        <w:rPr>
          <w:rFonts w:ascii="Times New Roman" w:eastAsia="Times New Roman" w:hAnsi="Times New Roman" w:cs="Times New Roman"/>
          <w:sz w:val="24"/>
          <w:szCs w:val="24"/>
        </w:rPr>
        <w:t xml:space="preserve">. </w:t>
      </w:r>
      <w:r w:rsidR="009E2970" w:rsidRPr="00947B68">
        <w:rPr>
          <w:rFonts w:ascii="Times New Roman" w:eastAsia="Times New Roman" w:hAnsi="Times New Roman" w:cs="Times New Roman"/>
          <w:sz w:val="24"/>
          <w:szCs w:val="24"/>
        </w:rPr>
        <w:t xml:space="preserve">The </w:t>
      </w:r>
      <w:r w:rsidR="001350FF" w:rsidRPr="00947B68">
        <w:rPr>
          <w:rFonts w:ascii="Times New Roman" w:eastAsia="Times New Roman" w:hAnsi="Times New Roman" w:cs="Times New Roman"/>
          <w:sz w:val="24"/>
          <w:szCs w:val="24"/>
        </w:rPr>
        <w:t>warm</w:t>
      </w:r>
      <w:r w:rsidR="009E2970" w:rsidRPr="00947B68">
        <w:rPr>
          <w:rFonts w:ascii="Times New Roman" w:eastAsia="Times New Roman" w:hAnsi="Times New Roman" w:cs="Times New Roman"/>
          <w:sz w:val="24"/>
          <w:szCs w:val="24"/>
        </w:rPr>
        <w:t xml:space="preserve"> water season</w:t>
      </w:r>
      <w:r w:rsidR="00BC2A4C" w:rsidRPr="00947B68">
        <w:rPr>
          <w:rFonts w:ascii="Times New Roman" w:eastAsia="Times New Roman" w:hAnsi="Times New Roman" w:cs="Times New Roman"/>
          <w:sz w:val="24"/>
          <w:szCs w:val="24"/>
        </w:rPr>
        <w:t xml:space="preserve"> </w:t>
      </w:r>
      <w:r w:rsidR="001350FF" w:rsidRPr="00947B68">
        <w:rPr>
          <w:rFonts w:ascii="Times New Roman" w:eastAsia="Times New Roman" w:hAnsi="Times New Roman" w:cs="Times New Roman"/>
          <w:sz w:val="24"/>
          <w:szCs w:val="24"/>
        </w:rPr>
        <w:t xml:space="preserve">where polymictic reservoirs could occasionally stratify and </w:t>
      </w:r>
      <w:proofErr w:type="spellStart"/>
      <w:r w:rsidR="001350FF" w:rsidRPr="00947B68">
        <w:rPr>
          <w:rFonts w:ascii="Times New Roman" w:eastAsia="Times New Roman" w:hAnsi="Times New Roman" w:cs="Times New Roman"/>
          <w:sz w:val="24"/>
          <w:szCs w:val="24"/>
        </w:rPr>
        <w:t>monomict</w:t>
      </w:r>
      <w:r>
        <w:rPr>
          <w:rFonts w:ascii="Times New Roman" w:eastAsia="Times New Roman" w:hAnsi="Times New Roman" w:cs="Times New Roman"/>
          <w:sz w:val="24"/>
          <w:szCs w:val="24"/>
        </w:rPr>
        <w:t>i</w:t>
      </w:r>
      <w:r w:rsidR="001350FF" w:rsidRPr="00947B68">
        <w:rPr>
          <w:rFonts w:ascii="Times New Roman" w:eastAsia="Times New Roman" w:hAnsi="Times New Roman" w:cs="Times New Roman"/>
          <w:sz w:val="24"/>
          <w:szCs w:val="24"/>
        </w:rPr>
        <w:t>c</w:t>
      </w:r>
      <w:proofErr w:type="spellEnd"/>
      <w:r w:rsidR="001350FF" w:rsidRPr="00947B68">
        <w:rPr>
          <w:rFonts w:ascii="Times New Roman" w:eastAsia="Times New Roman" w:hAnsi="Times New Roman" w:cs="Times New Roman"/>
          <w:sz w:val="24"/>
          <w:szCs w:val="24"/>
        </w:rPr>
        <w:t xml:space="preserve"> reservoir</w:t>
      </w:r>
      <w:r w:rsidR="00E16F94" w:rsidRPr="00947B68">
        <w:rPr>
          <w:rFonts w:ascii="Times New Roman" w:eastAsia="Times New Roman" w:hAnsi="Times New Roman" w:cs="Times New Roman"/>
          <w:sz w:val="24"/>
          <w:szCs w:val="24"/>
        </w:rPr>
        <w:t xml:space="preserve">s were stratified </w:t>
      </w:r>
      <w:r w:rsidR="00BC2A4C" w:rsidRPr="00947B68">
        <w:rPr>
          <w:rFonts w:ascii="Times New Roman" w:eastAsia="Times New Roman" w:hAnsi="Times New Roman" w:cs="Times New Roman"/>
          <w:sz w:val="24"/>
          <w:szCs w:val="24"/>
        </w:rPr>
        <w:t>generally</w:t>
      </w:r>
      <w:r w:rsidR="001350FF" w:rsidRPr="00947B68">
        <w:rPr>
          <w:rFonts w:ascii="Times New Roman" w:eastAsia="Times New Roman" w:hAnsi="Times New Roman" w:cs="Times New Roman"/>
          <w:sz w:val="24"/>
          <w:szCs w:val="24"/>
        </w:rPr>
        <w:t xml:space="preserve"> stretched from May through</w:t>
      </w:r>
      <w:r w:rsidR="00BC2A4C" w:rsidRPr="00947B68">
        <w:rPr>
          <w:rFonts w:ascii="Times New Roman" w:eastAsia="Times New Roman" w:hAnsi="Times New Roman" w:cs="Times New Roman"/>
          <w:sz w:val="24"/>
          <w:szCs w:val="24"/>
        </w:rPr>
        <w:t xml:space="preserve"> </w:t>
      </w:r>
      <w:r w:rsidR="00E16F94" w:rsidRPr="00947B68">
        <w:rPr>
          <w:rFonts w:ascii="Times New Roman" w:eastAsia="Times New Roman" w:hAnsi="Times New Roman" w:cs="Times New Roman"/>
          <w:sz w:val="24"/>
          <w:szCs w:val="24"/>
        </w:rPr>
        <w:t xml:space="preserve">September or October. Fayetteville </w:t>
      </w:r>
      <w:r w:rsidR="009932D7" w:rsidRPr="00947B68">
        <w:rPr>
          <w:rFonts w:ascii="Times New Roman" w:eastAsia="Times New Roman" w:hAnsi="Times New Roman" w:cs="Times New Roman"/>
          <w:sz w:val="24"/>
          <w:szCs w:val="24"/>
        </w:rPr>
        <w:t xml:space="preserve">at the end of data availability </w:t>
      </w:r>
      <w:r w:rsidR="00024779" w:rsidRPr="00947B68">
        <w:rPr>
          <w:rFonts w:ascii="Times New Roman" w:eastAsia="Times New Roman" w:hAnsi="Times New Roman" w:cs="Times New Roman"/>
          <w:sz w:val="24"/>
          <w:szCs w:val="24"/>
        </w:rPr>
        <w:t xml:space="preserve">was beginning to </w:t>
      </w:r>
      <w:proofErr w:type="spellStart"/>
      <w:r w:rsidR="00024779" w:rsidRPr="00947B68">
        <w:rPr>
          <w:rFonts w:ascii="Times New Roman" w:eastAsia="Times New Roman" w:hAnsi="Times New Roman" w:cs="Times New Roman"/>
          <w:sz w:val="24"/>
          <w:szCs w:val="24"/>
        </w:rPr>
        <w:t>destratify</w:t>
      </w:r>
      <w:proofErr w:type="spellEnd"/>
      <w:r w:rsidR="00024779" w:rsidRPr="00947B68">
        <w:rPr>
          <w:rFonts w:ascii="Times New Roman" w:eastAsia="Times New Roman" w:hAnsi="Times New Roman" w:cs="Times New Roman"/>
          <w:sz w:val="24"/>
          <w:szCs w:val="24"/>
        </w:rPr>
        <w:t xml:space="preserve">, but the other </w:t>
      </w:r>
      <w:r w:rsidR="002F7ABB">
        <w:rPr>
          <w:rFonts w:ascii="Times New Roman" w:eastAsia="Times New Roman" w:hAnsi="Times New Roman" w:cs="Times New Roman"/>
          <w:sz w:val="24"/>
          <w:szCs w:val="24"/>
        </w:rPr>
        <w:t>reservoirs</w:t>
      </w:r>
      <w:r w:rsidR="00024779" w:rsidRPr="00947B68">
        <w:rPr>
          <w:rFonts w:ascii="Times New Roman" w:eastAsia="Times New Roman" w:hAnsi="Times New Roman" w:cs="Times New Roman"/>
          <w:sz w:val="24"/>
          <w:szCs w:val="24"/>
        </w:rPr>
        <w:t xml:space="preserve"> were </w:t>
      </w:r>
      <w:r w:rsidR="00FA00DD" w:rsidRPr="00947B68">
        <w:rPr>
          <w:rFonts w:ascii="Times New Roman" w:eastAsia="Times New Roman" w:hAnsi="Times New Roman" w:cs="Times New Roman"/>
          <w:sz w:val="24"/>
          <w:szCs w:val="24"/>
        </w:rPr>
        <w:t xml:space="preserve">completely </w:t>
      </w:r>
      <w:r w:rsidR="00024779" w:rsidRPr="00947B68">
        <w:rPr>
          <w:rFonts w:ascii="Times New Roman" w:eastAsia="Times New Roman" w:hAnsi="Times New Roman" w:cs="Times New Roman"/>
          <w:sz w:val="24"/>
          <w:szCs w:val="24"/>
        </w:rPr>
        <w:t xml:space="preserve">shouldered by a cool season of </w:t>
      </w:r>
      <w:r w:rsidR="008A756B" w:rsidRPr="00947B68">
        <w:rPr>
          <w:rFonts w:ascii="Times New Roman" w:eastAsia="Times New Roman" w:hAnsi="Times New Roman" w:cs="Times New Roman"/>
          <w:sz w:val="24"/>
          <w:szCs w:val="24"/>
        </w:rPr>
        <w:t>fully</w:t>
      </w:r>
      <w:r w:rsidR="00024779" w:rsidRPr="00947B68">
        <w:rPr>
          <w:rFonts w:ascii="Times New Roman" w:eastAsia="Times New Roman" w:hAnsi="Times New Roman" w:cs="Times New Roman"/>
          <w:sz w:val="24"/>
          <w:szCs w:val="24"/>
        </w:rPr>
        <w:t xml:space="preserve"> mixed conditions</w:t>
      </w:r>
      <w:r w:rsidR="00A83464" w:rsidRPr="00947B68">
        <w:rPr>
          <w:rFonts w:ascii="Times New Roman" w:eastAsia="Times New Roman" w:hAnsi="Times New Roman" w:cs="Times New Roman"/>
          <w:sz w:val="24"/>
          <w:szCs w:val="24"/>
        </w:rPr>
        <w:t xml:space="preserve">. </w:t>
      </w:r>
    </w:p>
    <w:p w14:paraId="15885A33" w14:textId="2A2057C8" w:rsidR="00093164" w:rsidRPr="00947B68" w:rsidRDefault="00172F8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The two polymictic reservoirs, Eagle </w:t>
      </w:r>
      <w:proofErr w:type="gramStart"/>
      <w:r w:rsidRPr="00947B68">
        <w:rPr>
          <w:rFonts w:ascii="Times New Roman" w:eastAsia="Times New Roman" w:hAnsi="Times New Roman" w:cs="Times New Roman"/>
          <w:sz w:val="24"/>
          <w:szCs w:val="24"/>
        </w:rPr>
        <w:t>Mountain</w:t>
      </w:r>
      <w:proofErr w:type="gramEnd"/>
      <w:r w:rsidRPr="00947B68">
        <w:rPr>
          <w:rFonts w:ascii="Times New Roman" w:eastAsia="Times New Roman" w:hAnsi="Times New Roman" w:cs="Times New Roman"/>
          <w:sz w:val="24"/>
          <w:szCs w:val="24"/>
        </w:rPr>
        <w:t xml:space="preserve"> and Richland-Chambers, </w:t>
      </w:r>
      <w:r w:rsidR="00AF2D36" w:rsidRPr="00947B68">
        <w:rPr>
          <w:rFonts w:ascii="Times New Roman" w:eastAsia="Times New Roman" w:hAnsi="Times New Roman" w:cs="Times New Roman"/>
          <w:sz w:val="24"/>
          <w:szCs w:val="24"/>
        </w:rPr>
        <w:t xml:space="preserve">had similar temperature regimes </w:t>
      </w:r>
      <w:r w:rsidR="00E15183" w:rsidRPr="00947B68">
        <w:rPr>
          <w:rFonts w:ascii="Times New Roman" w:eastAsia="Times New Roman" w:hAnsi="Times New Roman" w:cs="Times New Roman"/>
          <w:sz w:val="24"/>
          <w:szCs w:val="24"/>
        </w:rPr>
        <w:t xml:space="preserve">to the two </w:t>
      </w:r>
      <w:proofErr w:type="spellStart"/>
      <w:r w:rsidR="00E15183" w:rsidRPr="00947B68">
        <w:rPr>
          <w:rFonts w:ascii="Times New Roman" w:eastAsia="Times New Roman" w:hAnsi="Times New Roman" w:cs="Times New Roman"/>
          <w:sz w:val="24"/>
          <w:szCs w:val="24"/>
        </w:rPr>
        <w:t>monomictic</w:t>
      </w:r>
      <w:proofErr w:type="spellEnd"/>
      <w:r w:rsidR="00E15183" w:rsidRPr="00947B68">
        <w:rPr>
          <w:rFonts w:ascii="Times New Roman" w:eastAsia="Times New Roman" w:hAnsi="Times New Roman" w:cs="Times New Roman"/>
          <w:sz w:val="24"/>
          <w:szCs w:val="24"/>
        </w:rPr>
        <w:t xml:space="preserve"> reservoirs, Fayetteville and Maumelle (Fig</w:t>
      </w:r>
      <w:r w:rsidR="00670A71" w:rsidRPr="00947B68">
        <w:rPr>
          <w:rFonts w:ascii="Times New Roman" w:eastAsia="Times New Roman" w:hAnsi="Times New Roman" w:cs="Times New Roman"/>
          <w:sz w:val="24"/>
          <w:szCs w:val="24"/>
        </w:rPr>
        <w:t>.</w:t>
      </w:r>
      <w:r w:rsidR="00E15183" w:rsidRPr="00947B68">
        <w:rPr>
          <w:rFonts w:ascii="Times New Roman" w:eastAsia="Times New Roman" w:hAnsi="Times New Roman" w:cs="Times New Roman"/>
          <w:sz w:val="24"/>
          <w:szCs w:val="24"/>
        </w:rPr>
        <w:t xml:space="preserve"> </w:t>
      </w:r>
      <w:r w:rsidR="00430D77" w:rsidRPr="00947B68">
        <w:rPr>
          <w:rFonts w:ascii="Times New Roman" w:eastAsia="Times New Roman" w:hAnsi="Times New Roman" w:cs="Times New Roman"/>
          <w:sz w:val="24"/>
          <w:szCs w:val="24"/>
        </w:rPr>
        <w:t>3</w:t>
      </w:r>
      <w:r w:rsidR="00151E0A">
        <w:rPr>
          <w:rFonts w:ascii="Times New Roman" w:eastAsia="Times New Roman" w:hAnsi="Times New Roman" w:cs="Times New Roman"/>
          <w:sz w:val="24"/>
          <w:szCs w:val="24"/>
        </w:rPr>
        <w:t>, Top panel</w:t>
      </w:r>
      <w:r w:rsidR="00E15183" w:rsidRPr="00947B68">
        <w:rPr>
          <w:rFonts w:ascii="Times New Roman" w:eastAsia="Times New Roman" w:hAnsi="Times New Roman" w:cs="Times New Roman"/>
          <w:sz w:val="24"/>
          <w:szCs w:val="24"/>
        </w:rPr>
        <w:t xml:space="preserve">). </w:t>
      </w:r>
      <w:r w:rsidR="00615035" w:rsidRPr="00947B68">
        <w:rPr>
          <w:rFonts w:ascii="Times New Roman" w:eastAsia="Times New Roman" w:hAnsi="Times New Roman" w:cs="Times New Roman"/>
          <w:sz w:val="24"/>
          <w:szCs w:val="24"/>
        </w:rPr>
        <w:t xml:space="preserve">The main </w:t>
      </w:r>
      <w:r w:rsidR="005F2BAB" w:rsidRPr="00947B68">
        <w:rPr>
          <w:rFonts w:ascii="Times New Roman" w:eastAsia="Times New Roman" w:hAnsi="Times New Roman" w:cs="Times New Roman"/>
          <w:sz w:val="24"/>
          <w:szCs w:val="24"/>
        </w:rPr>
        <w:t>difference</w:t>
      </w:r>
      <w:r w:rsidR="00615035" w:rsidRPr="00947B68">
        <w:rPr>
          <w:rFonts w:ascii="Times New Roman" w:eastAsia="Times New Roman" w:hAnsi="Times New Roman" w:cs="Times New Roman"/>
          <w:sz w:val="24"/>
          <w:szCs w:val="24"/>
        </w:rPr>
        <w:t xml:space="preserve"> was that bottom temperatures in the polymictic res</w:t>
      </w:r>
      <w:r w:rsidR="003F1280" w:rsidRPr="00947B68">
        <w:rPr>
          <w:rFonts w:ascii="Times New Roman" w:eastAsia="Times New Roman" w:hAnsi="Times New Roman" w:cs="Times New Roman"/>
          <w:sz w:val="24"/>
          <w:szCs w:val="24"/>
        </w:rPr>
        <w:t>e</w:t>
      </w:r>
      <w:r w:rsidR="00615035" w:rsidRPr="00947B68">
        <w:rPr>
          <w:rFonts w:ascii="Times New Roman" w:eastAsia="Times New Roman" w:hAnsi="Times New Roman" w:cs="Times New Roman"/>
          <w:sz w:val="24"/>
          <w:szCs w:val="24"/>
        </w:rPr>
        <w:t xml:space="preserve">rvoirs were </w:t>
      </w:r>
      <w:r w:rsidR="003F1280" w:rsidRPr="00947B68">
        <w:rPr>
          <w:rFonts w:ascii="Times New Roman" w:eastAsia="Times New Roman" w:hAnsi="Times New Roman" w:cs="Times New Roman"/>
          <w:sz w:val="24"/>
          <w:szCs w:val="24"/>
        </w:rPr>
        <w:t xml:space="preserve">generally warmer and </w:t>
      </w:r>
      <w:r w:rsidR="00615035" w:rsidRPr="00947B68">
        <w:rPr>
          <w:rFonts w:ascii="Times New Roman" w:eastAsia="Times New Roman" w:hAnsi="Times New Roman" w:cs="Times New Roman"/>
          <w:sz w:val="24"/>
          <w:szCs w:val="24"/>
        </w:rPr>
        <w:t>more variable owing to the</w:t>
      </w:r>
      <w:r w:rsidR="003F1280" w:rsidRPr="00947B68">
        <w:rPr>
          <w:rFonts w:ascii="Times New Roman" w:eastAsia="Times New Roman" w:hAnsi="Times New Roman" w:cs="Times New Roman"/>
          <w:sz w:val="24"/>
          <w:szCs w:val="24"/>
        </w:rPr>
        <w:t xml:space="preserve"> </w:t>
      </w:r>
      <w:r w:rsidR="005F2BAB" w:rsidRPr="00947B68">
        <w:rPr>
          <w:rFonts w:ascii="Times New Roman" w:eastAsia="Times New Roman" w:hAnsi="Times New Roman" w:cs="Times New Roman"/>
          <w:sz w:val="24"/>
          <w:szCs w:val="24"/>
        </w:rPr>
        <w:t>periodic mixing of warm surface waters.</w:t>
      </w:r>
      <w:r w:rsidR="003D6BE7" w:rsidRPr="00947B68">
        <w:rPr>
          <w:rFonts w:ascii="Times New Roman" w:eastAsia="Times New Roman" w:hAnsi="Times New Roman" w:cs="Times New Roman"/>
          <w:sz w:val="24"/>
          <w:szCs w:val="24"/>
        </w:rPr>
        <w:t xml:space="preserve"> </w:t>
      </w:r>
      <w:commentRangeStart w:id="100"/>
      <w:r w:rsidR="008F219A" w:rsidRPr="00947B68">
        <w:rPr>
          <w:rFonts w:ascii="Times New Roman" w:eastAsia="Times New Roman" w:hAnsi="Times New Roman" w:cs="Times New Roman"/>
          <w:sz w:val="24"/>
          <w:szCs w:val="24"/>
        </w:rPr>
        <w:lastRenderedPageBreak/>
        <w:t xml:space="preserve">Hypolimnetic temperatures in the bottom waters of the </w:t>
      </w:r>
      <w:proofErr w:type="spellStart"/>
      <w:r w:rsidR="008F219A" w:rsidRPr="00947B68">
        <w:rPr>
          <w:rFonts w:ascii="Times New Roman" w:eastAsia="Times New Roman" w:hAnsi="Times New Roman" w:cs="Times New Roman"/>
          <w:sz w:val="24"/>
          <w:szCs w:val="24"/>
        </w:rPr>
        <w:t>monomictic</w:t>
      </w:r>
      <w:proofErr w:type="spellEnd"/>
      <w:r w:rsidR="008F219A" w:rsidRPr="00947B68">
        <w:rPr>
          <w:rFonts w:ascii="Times New Roman" w:eastAsia="Times New Roman" w:hAnsi="Times New Roman" w:cs="Times New Roman"/>
          <w:sz w:val="24"/>
          <w:szCs w:val="24"/>
        </w:rPr>
        <w:t xml:space="preserve"> reservoirs</w:t>
      </w:r>
      <w:r w:rsidR="00405191" w:rsidRPr="00947B68">
        <w:rPr>
          <w:rFonts w:ascii="Times New Roman" w:eastAsia="Times New Roman" w:hAnsi="Times New Roman" w:cs="Times New Roman"/>
          <w:sz w:val="24"/>
          <w:szCs w:val="24"/>
        </w:rPr>
        <w:t xml:space="preserve"> were </w:t>
      </w:r>
      <w:ins w:id="101" w:author="Dennis Trolle" w:date="2023-11-26T11:14:00Z">
        <w:r w:rsidR="003005AC">
          <w:rPr>
            <w:rFonts w:ascii="Times New Roman" w:eastAsia="Times New Roman" w:hAnsi="Times New Roman" w:cs="Times New Roman"/>
            <w:sz w:val="24"/>
            <w:szCs w:val="24"/>
          </w:rPr>
          <w:t xml:space="preserve">relatively </w:t>
        </w:r>
      </w:ins>
      <w:r w:rsidR="00405191" w:rsidRPr="00947B68">
        <w:rPr>
          <w:rFonts w:ascii="Times New Roman" w:eastAsia="Times New Roman" w:hAnsi="Times New Roman" w:cs="Times New Roman"/>
          <w:sz w:val="24"/>
          <w:szCs w:val="24"/>
        </w:rPr>
        <w:t xml:space="preserve">stable, suggesting </w:t>
      </w:r>
      <w:ins w:id="102" w:author="Dennis Trolle" w:date="2023-11-26T11:15:00Z">
        <w:r w:rsidR="003005AC">
          <w:rPr>
            <w:rFonts w:ascii="Times New Roman" w:eastAsia="Times New Roman" w:hAnsi="Times New Roman" w:cs="Times New Roman"/>
            <w:sz w:val="24"/>
            <w:szCs w:val="24"/>
          </w:rPr>
          <w:t xml:space="preserve">a limited mixing and heat exchange </w:t>
        </w:r>
      </w:ins>
      <w:del w:id="103" w:author="Dennis Trolle" w:date="2023-11-26T11:15:00Z">
        <w:r w:rsidR="00405191" w:rsidRPr="00947B68" w:rsidDel="003005AC">
          <w:rPr>
            <w:rFonts w:ascii="Times New Roman" w:eastAsia="Times New Roman" w:hAnsi="Times New Roman" w:cs="Times New Roman"/>
            <w:sz w:val="24"/>
            <w:szCs w:val="24"/>
          </w:rPr>
          <w:delText xml:space="preserve">no convective mixing </w:delText>
        </w:r>
      </w:del>
      <w:r w:rsidR="00405191" w:rsidRPr="00947B68">
        <w:rPr>
          <w:rFonts w:ascii="Times New Roman" w:eastAsia="Times New Roman" w:hAnsi="Times New Roman" w:cs="Times New Roman"/>
          <w:sz w:val="24"/>
          <w:szCs w:val="24"/>
        </w:rPr>
        <w:t>with surface waters</w:t>
      </w:r>
      <w:r w:rsidR="00C81191" w:rsidRPr="00947B68">
        <w:rPr>
          <w:rFonts w:ascii="Times New Roman" w:eastAsia="Times New Roman" w:hAnsi="Times New Roman" w:cs="Times New Roman"/>
          <w:sz w:val="24"/>
          <w:szCs w:val="24"/>
        </w:rPr>
        <w:t xml:space="preserve"> that were</w:t>
      </w:r>
      <w:r w:rsidR="003D5E69" w:rsidRPr="00947B68">
        <w:rPr>
          <w:rFonts w:ascii="Times New Roman" w:eastAsia="Times New Roman" w:hAnsi="Times New Roman" w:cs="Times New Roman"/>
          <w:sz w:val="24"/>
          <w:szCs w:val="24"/>
        </w:rPr>
        <w:t xml:space="preserve"> ~10-15 </w:t>
      </w:r>
      <w:r w:rsidR="003E1AAC" w:rsidRPr="00947B68">
        <w:rPr>
          <w:rFonts w:ascii="Times New Roman" w:eastAsia="Times New Roman" w:hAnsi="Times New Roman" w:cs="Times New Roman"/>
          <w:sz w:val="24"/>
          <w:szCs w:val="24"/>
        </w:rPr>
        <w:t>°</w:t>
      </w:r>
      <w:r w:rsidR="00E7286D" w:rsidRPr="00947B68">
        <w:rPr>
          <w:rFonts w:ascii="Times New Roman" w:eastAsia="Times New Roman" w:hAnsi="Times New Roman" w:cs="Times New Roman"/>
          <w:sz w:val="24"/>
          <w:szCs w:val="24"/>
        </w:rPr>
        <w:t xml:space="preserve">C </w:t>
      </w:r>
      <w:r w:rsidR="003D5E69" w:rsidRPr="00947B68">
        <w:rPr>
          <w:rFonts w:ascii="Times New Roman" w:eastAsia="Times New Roman" w:hAnsi="Times New Roman" w:cs="Times New Roman"/>
          <w:sz w:val="24"/>
          <w:szCs w:val="24"/>
        </w:rPr>
        <w:t>warmer</w:t>
      </w:r>
      <w:r w:rsidR="003E1AAC" w:rsidRPr="00947B68">
        <w:rPr>
          <w:rFonts w:ascii="Times New Roman" w:eastAsia="Times New Roman" w:hAnsi="Times New Roman" w:cs="Times New Roman"/>
          <w:sz w:val="24"/>
          <w:szCs w:val="24"/>
        </w:rPr>
        <w:t xml:space="preserve"> throughout </w:t>
      </w:r>
      <w:r w:rsidR="00655BBC">
        <w:rPr>
          <w:rFonts w:ascii="Times New Roman" w:eastAsia="Times New Roman" w:hAnsi="Times New Roman" w:cs="Times New Roman"/>
          <w:sz w:val="24"/>
          <w:szCs w:val="24"/>
        </w:rPr>
        <w:t xml:space="preserve">the stratified </w:t>
      </w:r>
      <w:r w:rsidR="00093164" w:rsidRPr="00947B68">
        <w:rPr>
          <w:rFonts w:ascii="Times New Roman" w:eastAsia="Times New Roman" w:hAnsi="Times New Roman" w:cs="Times New Roman"/>
          <w:sz w:val="24"/>
          <w:szCs w:val="24"/>
        </w:rPr>
        <w:t>warm season</w:t>
      </w:r>
      <w:r w:rsidR="00405191" w:rsidRPr="00947B68">
        <w:rPr>
          <w:rFonts w:ascii="Times New Roman" w:eastAsia="Times New Roman" w:hAnsi="Times New Roman" w:cs="Times New Roman"/>
          <w:sz w:val="24"/>
          <w:szCs w:val="24"/>
        </w:rPr>
        <w:t>.</w:t>
      </w:r>
      <w:r w:rsidR="005F2BAB" w:rsidRPr="00947B68">
        <w:rPr>
          <w:rFonts w:ascii="Times New Roman" w:eastAsia="Times New Roman" w:hAnsi="Times New Roman" w:cs="Times New Roman"/>
          <w:sz w:val="24"/>
          <w:szCs w:val="24"/>
        </w:rPr>
        <w:t xml:space="preserve"> </w:t>
      </w:r>
      <w:commentRangeEnd w:id="100"/>
      <w:r w:rsidR="003005AC">
        <w:rPr>
          <w:rStyle w:val="CommentReference"/>
        </w:rPr>
        <w:commentReference w:id="100"/>
      </w:r>
    </w:p>
    <w:p w14:paraId="5346F62F" w14:textId="1123F1E7" w:rsidR="003D48EC" w:rsidRPr="00947B68" w:rsidRDefault="002959C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DO (dissolved oxygen)</w:t>
      </w:r>
      <w:r w:rsidR="005F2BAB" w:rsidRPr="00947B68">
        <w:rPr>
          <w:rFonts w:ascii="Times New Roman" w:eastAsia="Times New Roman" w:hAnsi="Times New Roman" w:cs="Times New Roman"/>
          <w:sz w:val="24"/>
          <w:szCs w:val="24"/>
        </w:rPr>
        <w:t xml:space="preserve"> profiles </w:t>
      </w:r>
      <w:r w:rsidR="00B0605B" w:rsidRPr="00947B68">
        <w:rPr>
          <w:rFonts w:ascii="Times New Roman" w:eastAsia="Times New Roman" w:hAnsi="Times New Roman" w:cs="Times New Roman"/>
          <w:sz w:val="24"/>
          <w:szCs w:val="24"/>
        </w:rPr>
        <w:t>between the two reservoir mixing regimes were markedly different</w:t>
      </w:r>
      <w:r w:rsidR="00670A71" w:rsidRPr="00947B68">
        <w:rPr>
          <w:rFonts w:ascii="Times New Roman" w:eastAsia="Times New Roman" w:hAnsi="Times New Roman" w:cs="Times New Roman"/>
          <w:sz w:val="24"/>
          <w:szCs w:val="24"/>
        </w:rPr>
        <w:t xml:space="preserve"> (Fig. 3</w:t>
      </w:r>
      <w:r w:rsidR="00151E0A">
        <w:rPr>
          <w:rFonts w:ascii="Times New Roman" w:eastAsia="Times New Roman" w:hAnsi="Times New Roman" w:cs="Times New Roman"/>
          <w:sz w:val="24"/>
          <w:szCs w:val="24"/>
        </w:rPr>
        <w:t>, Bottom panel</w:t>
      </w:r>
      <w:r w:rsidR="00670A71" w:rsidRPr="00947B68">
        <w:rPr>
          <w:rFonts w:ascii="Times New Roman" w:eastAsia="Times New Roman" w:hAnsi="Times New Roman" w:cs="Times New Roman"/>
          <w:sz w:val="24"/>
          <w:szCs w:val="24"/>
        </w:rPr>
        <w:t>)</w:t>
      </w:r>
      <w:r w:rsidR="00B0605B" w:rsidRPr="00947B68">
        <w:rPr>
          <w:rFonts w:ascii="Times New Roman" w:eastAsia="Times New Roman" w:hAnsi="Times New Roman" w:cs="Times New Roman"/>
          <w:sz w:val="24"/>
          <w:szCs w:val="24"/>
        </w:rPr>
        <w:t xml:space="preserve">. </w:t>
      </w:r>
      <w:r w:rsidR="00546087" w:rsidRPr="00947B68">
        <w:rPr>
          <w:rFonts w:ascii="Times New Roman" w:eastAsia="Times New Roman" w:hAnsi="Times New Roman" w:cs="Times New Roman"/>
          <w:sz w:val="24"/>
          <w:szCs w:val="24"/>
        </w:rPr>
        <w:t>Eagle Mountain and Richland</w:t>
      </w:r>
      <w:r w:rsidR="00967782" w:rsidRPr="00947B68">
        <w:rPr>
          <w:rFonts w:ascii="Times New Roman" w:eastAsia="Times New Roman" w:hAnsi="Times New Roman" w:cs="Times New Roman"/>
          <w:sz w:val="24"/>
          <w:szCs w:val="24"/>
        </w:rPr>
        <w:t>-Chambers had strong diel swings</w:t>
      </w:r>
      <w:r w:rsidR="00BB0725" w:rsidRPr="00947B68">
        <w:rPr>
          <w:rFonts w:ascii="Times New Roman" w:eastAsia="Times New Roman" w:hAnsi="Times New Roman" w:cs="Times New Roman"/>
          <w:sz w:val="24"/>
          <w:szCs w:val="24"/>
        </w:rPr>
        <w:t xml:space="preserve"> at the surface (as did the </w:t>
      </w:r>
      <w:proofErr w:type="spellStart"/>
      <w:r w:rsidR="00BB0725" w:rsidRPr="00947B68">
        <w:rPr>
          <w:rFonts w:ascii="Times New Roman" w:eastAsia="Times New Roman" w:hAnsi="Times New Roman" w:cs="Times New Roman"/>
          <w:sz w:val="24"/>
          <w:szCs w:val="24"/>
        </w:rPr>
        <w:t>monomictic</w:t>
      </w:r>
      <w:proofErr w:type="spellEnd"/>
      <w:r w:rsidR="00BB0725" w:rsidRPr="00947B68">
        <w:rPr>
          <w:rFonts w:ascii="Times New Roman" w:eastAsia="Times New Roman" w:hAnsi="Times New Roman" w:cs="Times New Roman"/>
          <w:sz w:val="24"/>
          <w:szCs w:val="24"/>
        </w:rPr>
        <w:t xml:space="preserve"> reservoirs)</w:t>
      </w:r>
      <w:r w:rsidR="007E2806" w:rsidRPr="00947B68">
        <w:rPr>
          <w:rFonts w:ascii="Times New Roman" w:eastAsia="Times New Roman" w:hAnsi="Times New Roman" w:cs="Times New Roman"/>
          <w:sz w:val="24"/>
          <w:szCs w:val="24"/>
        </w:rPr>
        <w:t xml:space="preserve">, but occasional mixing of anoxic bottom water </w:t>
      </w:r>
      <w:r w:rsidR="00FB618B" w:rsidRPr="00947B68">
        <w:rPr>
          <w:rFonts w:ascii="Times New Roman" w:eastAsia="Times New Roman" w:hAnsi="Times New Roman" w:cs="Times New Roman"/>
          <w:sz w:val="24"/>
          <w:szCs w:val="24"/>
        </w:rPr>
        <w:t>induced hypoxia</w:t>
      </w:r>
      <w:r w:rsidR="005C453F" w:rsidRPr="00947B68">
        <w:rPr>
          <w:rFonts w:ascii="Times New Roman" w:eastAsia="Times New Roman" w:hAnsi="Times New Roman" w:cs="Times New Roman"/>
          <w:sz w:val="24"/>
          <w:szCs w:val="24"/>
        </w:rPr>
        <w:t xml:space="preserve"> (&lt;2 mg/L) in the surface waters</w:t>
      </w:r>
      <w:r w:rsidR="00BB0725" w:rsidRPr="00947B68">
        <w:rPr>
          <w:rFonts w:ascii="Times New Roman" w:eastAsia="Times New Roman" w:hAnsi="Times New Roman" w:cs="Times New Roman"/>
          <w:sz w:val="24"/>
          <w:szCs w:val="24"/>
        </w:rPr>
        <w:t xml:space="preserve">, </w:t>
      </w:r>
      <w:r w:rsidR="0095463C" w:rsidRPr="00947B68">
        <w:rPr>
          <w:rFonts w:ascii="Times New Roman" w:eastAsia="Times New Roman" w:hAnsi="Times New Roman" w:cs="Times New Roman"/>
          <w:sz w:val="24"/>
          <w:szCs w:val="24"/>
        </w:rPr>
        <w:t>inducing temporally highly variable surface water DO</w:t>
      </w:r>
      <w:r w:rsidR="00FB618B" w:rsidRPr="00947B68">
        <w:rPr>
          <w:rFonts w:ascii="Times New Roman" w:eastAsia="Times New Roman" w:hAnsi="Times New Roman" w:cs="Times New Roman"/>
          <w:sz w:val="24"/>
          <w:szCs w:val="24"/>
        </w:rPr>
        <w:t>. Similarly</w:t>
      </w:r>
      <w:r w:rsidR="00D06D4F" w:rsidRPr="00947B68">
        <w:rPr>
          <w:rFonts w:ascii="Times New Roman" w:eastAsia="Times New Roman" w:hAnsi="Times New Roman" w:cs="Times New Roman"/>
          <w:sz w:val="24"/>
          <w:szCs w:val="24"/>
        </w:rPr>
        <w:t xml:space="preserve">, mixing events could </w:t>
      </w:r>
      <w:r w:rsidR="002C7E05" w:rsidRPr="00947B68">
        <w:rPr>
          <w:rFonts w:ascii="Times New Roman" w:eastAsia="Times New Roman" w:hAnsi="Times New Roman" w:cs="Times New Roman"/>
          <w:sz w:val="24"/>
          <w:szCs w:val="24"/>
        </w:rPr>
        <w:t>oxygenate</w:t>
      </w:r>
      <w:r w:rsidR="00486EF4">
        <w:rPr>
          <w:rFonts w:ascii="Times New Roman" w:eastAsia="Times New Roman" w:hAnsi="Times New Roman" w:cs="Times New Roman"/>
          <w:sz w:val="24"/>
          <w:szCs w:val="24"/>
        </w:rPr>
        <w:t xml:space="preserve"> anoxic</w:t>
      </w:r>
      <w:r w:rsidR="002C7E05" w:rsidRPr="00947B68">
        <w:rPr>
          <w:rFonts w:ascii="Times New Roman" w:eastAsia="Times New Roman" w:hAnsi="Times New Roman" w:cs="Times New Roman"/>
          <w:sz w:val="24"/>
          <w:szCs w:val="24"/>
        </w:rPr>
        <w:t xml:space="preserve"> bottom waters</w:t>
      </w:r>
      <w:r w:rsidR="005C453F" w:rsidRPr="00947B68">
        <w:rPr>
          <w:rFonts w:ascii="Times New Roman" w:eastAsia="Times New Roman" w:hAnsi="Times New Roman" w:cs="Times New Roman"/>
          <w:sz w:val="24"/>
          <w:szCs w:val="24"/>
        </w:rPr>
        <w:t xml:space="preserve"> </w:t>
      </w:r>
      <w:r w:rsidR="002C7E05" w:rsidRPr="00947B68">
        <w:rPr>
          <w:rFonts w:ascii="Times New Roman" w:eastAsia="Times New Roman" w:hAnsi="Times New Roman" w:cs="Times New Roman"/>
          <w:sz w:val="24"/>
          <w:szCs w:val="24"/>
        </w:rPr>
        <w:t xml:space="preserve">to hypoxia </w:t>
      </w:r>
      <w:r w:rsidR="005C453F" w:rsidRPr="00947B68">
        <w:rPr>
          <w:rFonts w:ascii="Times New Roman" w:eastAsia="Times New Roman" w:hAnsi="Times New Roman" w:cs="Times New Roman"/>
          <w:sz w:val="24"/>
          <w:szCs w:val="24"/>
        </w:rPr>
        <w:t>or greater</w:t>
      </w:r>
      <w:r w:rsidR="00DA711C" w:rsidRPr="00947B68">
        <w:rPr>
          <w:rFonts w:ascii="Times New Roman" w:eastAsia="Times New Roman" w:hAnsi="Times New Roman" w:cs="Times New Roman"/>
          <w:sz w:val="24"/>
          <w:szCs w:val="24"/>
        </w:rPr>
        <w:t xml:space="preserve"> (e.g., </w:t>
      </w:r>
      <w:r w:rsidR="005C453F" w:rsidRPr="00947B68">
        <w:rPr>
          <w:rFonts w:ascii="Times New Roman" w:eastAsia="Times New Roman" w:hAnsi="Times New Roman" w:cs="Times New Roman"/>
          <w:sz w:val="24"/>
          <w:szCs w:val="24"/>
        </w:rPr>
        <w:t>&gt;</w:t>
      </w:r>
      <w:r w:rsidR="00DA711C" w:rsidRPr="00947B68">
        <w:rPr>
          <w:rFonts w:ascii="Times New Roman" w:eastAsia="Times New Roman" w:hAnsi="Times New Roman" w:cs="Times New Roman"/>
          <w:sz w:val="24"/>
          <w:szCs w:val="24"/>
        </w:rPr>
        <w:t>5 mg/L)</w:t>
      </w:r>
      <w:r w:rsidR="002C7E05" w:rsidRPr="00947B68">
        <w:rPr>
          <w:rFonts w:ascii="Times New Roman" w:eastAsia="Times New Roman" w:hAnsi="Times New Roman" w:cs="Times New Roman"/>
          <w:sz w:val="24"/>
          <w:szCs w:val="24"/>
        </w:rPr>
        <w:t>.</w:t>
      </w:r>
      <w:r w:rsidR="00C85721" w:rsidRPr="00947B68">
        <w:rPr>
          <w:rFonts w:ascii="Times New Roman" w:eastAsia="Times New Roman" w:hAnsi="Times New Roman" w:cs="Times New Roman"/>
          <w:sz w:val="24"/>
          <w:szCs w:val="24"/>
        </w:rPr>
        <w:t xml:space="preserve"> Anoxia was much more stable in the </w:t>
      </w:r>
      <w:proofErr w:type="spellStart"/>
      <w:r w:rsidR="00C85721" w:rsidRPr="00947B68">
        <w:rPr>
          <w:rFonts w:ascii="Times New Roman" w:eastAsia="Times New Roman" w:hAnsi="Times New Roman" w:cs="Times New Roman"/>
          <w:sz w:val="24"/>
          <w:szCs w:val="24"/>
        </w:rPr>
        <w:t>hypolimnia</w:t>
      </w:r>
      <w:proofErr w:type="spellEnd"/>
      <w:r w:rsidR="00C85721" w:rsidRPr="00947B68">
        <w:rPr>
          <w:rFonts w:ascii="Times New Roman" w:eastAsia="Times New Roman" w:hAnsi="Times New Roman" w:cs="Times New Roman"/>
          <w:sz w:val="24"/>
          <w:szCs w:val="24"/>
        </w:rPr>
        <w:t xml:space="preserve"> of the </w:t>
      </w:r>
      <w:proofErr w:type="spellStart"/>
      <w:r w:rsidR="00C85721" w:rsidRPr="00947B68">
        <w:rPr>
          <w:rFonts w:ascii="Times New Roman" w:eastAsia="Times New Roman" w:hAnsi="Times New Roman" w:cs="Times New Roman"/>
          <w:sz w:val="24"/>
          <w:szCs w:val="24"/>
        </w:rPr>
        <w:t>monomictic</w:t>
      </w:r>
      <w:proofErr w:type="spellEnd"/>
      <w:r w:rsidR="00C85721" w:rsidRPr="00947B68">
        <w:rPr>
          <w:rFonts w:ascii="Times New Roman" w:eastAsia="Times New Roman" w:hAnsi="Times New Roman" w:cs="Times New Roman"/>
          <w:sz w:val="24"/>
          <w:szCs w:val="24"/>
        </w:rPr>
        <w:t xml:space="preserve"> reservoirs</w:t>
      </w:r>
      <w:r w:rsidR="00910E71" w:rsidRPr="00947B68">
        <w:rPr>
          <w:rFonts w:ascii="Times New Roman" w:eastAsia="Times New Roman" w:hAnsi="Times New Roman" w:cs="Times New Roman"/>
          <w:sz w:val="24"/>
          <w:szCs w:val="24"/>
        </w:rPr>
        <w:t xml:space="preserve">. At Maumelle, DO decreased steadily </w:t>
      </w:r>
      <w:r w:rsidR="00D915D4" w:rsidRPr="00947B68">
        <w:rPr>
          <w:rFonts w:ascii="Times New Roman" w:eastAsia="Times New Roman" w:hAnsi="Times New Roman" w:cs="Times New Roman"/>
          <w:sz w:val="24"/>
          <w:szCs w:val="24"/>
        </w:rPr>
        <w:t xml:space="preserve">in the hypolimnion </w:t>
      </w:r>
      <w:r w:rsidR="00B13E7A">
        <w:rPr>
          <w:rFonts w:ascii="Times New Roman" w:eastAsia="Times New Roman" w:hAnsi="Times New Roman" w:cs="Times New Roman"/>
          <w:sz w:val="24"/>
          <w:szCs w:val="24"/>
        </w:rPr>
        <w:t>after</w:t>
      </w:r>
      <w:r w:rsidR="00910E71" w:rsidRPr="00947B68">
        <w:rPr>
          <w:rFonts w:ascii="Times New Roman" w:eastAsia="Times New Roman" w:hAnsi="Times New Roman" w:cs="Times New Roman"/>
          <w:sz w:val="24"/>
          <w:szCs w:val="24"/>
        </w:rPr>
        <w:t xml:space="preserve"> the reservoir stratified during the warm season</w:t>
      </w:r>
      <w:r w:rsidR="00462944" w:rsidRPr="00947B68">
        <w:rPr>
          <w:rFonts w:ascii="Times New Roman" w:eastAsia="Times New Roman" w:hAnsi="Times New Roman" w:cs="Times New Roman"/>
          <w:sz w:val="24"/>
          <w:szCs w:val="24"/>
        </w:rPr>
        <w:t xml:space="preserve">, </w:t>
      </w:r>
      <w:r w:rsidR="00655F38" w:rsidRPr="00947B68">
        <w:rPr>
          <w:rFonts w:ascii="Times New Roman" w:eastAsia="Times New Roman" w:hAnsi="Times New Roman" w:cs="Times New Roman"/>
          <w:sz w:val="24"/>
          <w:szCs w:val="24"/>
        </w:rPr>
        <w:t>until reaching a stable anoxic state</w:t>
      </w:r>
      <w:r w:rsidR="004B2765" w:rsidRPr="00947B68">
        <w:rPr>
          <w:rFonts w:ascii="Times New Roman" w:eastAsia="Times New Roman" w:hAnsi="Times New Roman" w:cs="Times New Roman"/>
          <w:sz w:val="24"/>
          <w:szCs w:val="24"/>
        </w:rPr>
        <w:t xml:space="preserve"> until the fall mixing event in late September. </w:t>
      </w:r>
      <w:r w:rsidR="00DB269F" w:rsidRPr="00947B68">
        <w:rPr>
          <w:rFonts w:ascii="Times New Roman" w:eastAsia="Times New Roman" w:hAnsi="Times New Roman" w:cs="Times New Roman"/>
          <w:sz w:val="24"/>
          <w:szCs w:val="24"/>
        </w:rPr>
        <w:t xml:space="preserve">Fayetteville hypolimnetic DO was generally anoxic but </w:t>
      </w:r>
      <w:r w:rsidR="00777B4C" w:rsidRPr="00947B68">
        <w:rPr>
          <w:rFonts w:ascii="Times New Roman" w:eastAsia="Times New Roman" w:hAnsi="Times New Roman" w:cs="Times New Roman"/>
          <w:sz w:val="24"/>
          <w:szCs w:val="24"/>
        </w:rPr>
        <w:t>occasionally oxygenated</w:t>
      </w:r>
      <w:r w:rsidR="007D5EA7" w:rsidRPr="00947B68">
        <w:rPr>
          <w:rFonts w:ascii="Times New Roman" w:eastAsia="Times New Roman" w:hAnsi="Times New Roman" w:cs="Times New Roman"/>
          <w:sz w:val="24"/>
          <w:szCs w:val="24"/>
        </w:rPr>
        <w:t xml:space="preserve"> above hypoxic levels</w:t>
      </w:r>
      <w:r w:rsidR="00777B4C" w:rsidRPr="00947B68">
        <w:rPr>
          <w:rFonts w:ascii="Times New Roman" w:eastAsia="Times New Roman" w:hAnsi="Times New Roman" w:cs="Times New Roman"/>
          <w:sz w:val="24"/>
          <w:szCs w:val="24"/>
        </w:rPr>
        <w:t xml:space="preserve"> </w:t>
      </w:r>
      <w:r w:rsidR="004B2765" w:rsidRPr="00947B68">
        <w:rPr>
          <w:rFonts w:ascii="Times New Roman" w:eastAsia="Times New Roman" w:hAnsi="Times New Roman" w:cs="Times New Roman"/>
          <w:sz w:val="24"/>
          <w:szCs w:val="24"/>
        </w:rPr>
        <w:t>despite</w:t>
      </w:r>
      <w:r w:rsidR="00814855" w:rsidRPr="00947B68">
        <w:rPr>
          <w:rFonts w:ascii="Times New Roman" w:eastAsia="Times New Roman" w:hAnsi="Times New Roman" w:cs="Times New Roman"/>
          <w:sz w:val="24"/>
          <w:szCs w:val="24"/>
        </w:rPr>
        <w:t xml:space="preserve"> </w:t>
      </w:r>
      <w:r w:rsidR="00380CE9">
        <w:rPr>
          <w:rFonts w:ascii="Times New Roman" w:eastAsia="Times New Roman" w:hAnsi="Times New Roman" w:cs="Times New Roman"/>
          <w:sz w:val="24"/>
          <w:szCs w:val="24"/>
        </w:rPr>
        <w:t>elevated Schmidt stability indicating</w:t>
      </w:r>
      <w:r w:rsidR="00584386">
        <w:rPr>
          <w:rFonts w:ascii="Times New Roman" w:eastAsia="Times New Roman" w:hAnsi="Times New Roman" w:cs="Times New Roman"/>
          <w:sz w:val="24"/>
          <w:szCs w:val="24"/>
        </w:rPr>
        <w:t xml:space="preserve"> a lack of a convective mixing event</w:t>
      </w:r>
      <w:r w:rsidR="00D728F9" w:rsidRPr="00947B68">
        <w:rPr>
          <w:rFonts w:ascii="Times New Roman" w:eastAsia="Times New Roman" w:hAnsi="Times New Roman" w:cs="Times New Roman"/>
          <w:sz w:val="24"/>
          <w:szCs w:val="24"/>
        </w:rPr>
        <w:t>.</w:t>
      </w:r>
      <w:r w:rsidR="007D5EA7" w:rsidRPr="00947B68">
        <w:rPr>
          <w:rFonts w:ascii="Times New Roman" w:eastAsia="Times New Roman" w:hAnsi="Times New Roman" w:cs="Times New Roman"/>
          <w:sz w:val="24"/>
          <w:szCs w:val="24"/>
        </w:rPr>
        <w:t xml:space="preserve"> </w:t>
      </w:r>
    </w:p>
    <w:p w14:paraId="50A7B21B" w14:textId="4C689A70" w:rsidR="004F3553" w:rsidRPr="00947B68" w:rsidRDefault="004F3553" w:rsidP="00947B68">
      <w:pPr>
        <w:spacing w:line="480" w:lineRule="auto"/>
        <w:rPr>
          <w:rFonts w:ascii="Times New Roman" w:eastAsia="Times New Roman" w:hAnsi="Times New Roman" w:cs="Times New Roman"/>
          <w:sz w:val="24"/>
          <w:szCs w:val="24"/>
        </w:rPr>
      </w:pPr>
    </w:p>
    <w:p w14:paraId="63F9925A" w14:textId="77777777" w:rsidR="004F3553" w:rsidRPr="00947B68" w:rsidRDefault="004F3553" w:rsidP="00947B68">
      <w:pPr>
        <w:spacing w:line="480" w:lineRule="auto"/>
        <w:rPr>
          <w:rFonts w:ascii="Times New Roman" w:eastAsia="Times New Roman" w:hAnsi="Times New Roman" w:cs="Times New Roman"/>
          <w:sz w:val="24"/>
          <w:szCs w:val="24"/>
        </w:rPr>
      </w:pPr>
    </w:p>
    <w:p w14:paraId="64BB585A" w14:textId="275A2DA4" w:rsidR="00E67781" w:rsidRPr="00947B68" w:rsidRDefault="003718BE"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Reservoir model error comparison</w:t>
      </w:r>
    </w:p>
    <w:p w14:paraId="4BEED753" w14:textId="60D76CC0" w:rsidR="00110F48" w:rsidRPr="00947B68" w:rsidRDefault="004F74B6"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F5561B" w:rsidRPr="00947B68">
        <w:rPr>
          <w:rFonts w:ascii="Times New Roman" w:eastAsia="Times New Roman" w:hAnsi="Times New Roman" w:cs="Times New Roman"/>
          <w:sz w:val="24"/>
          <w:szCs w:val="24"/>
        </w:rPr>
        <w:t xml:space="preserve">Dissolved oxygen was </w:t>
      </w:r>
      <w:proofErr w:type="gramStart"/>
      <w:r w:rsidR="00F5561B" w:rsidRPr="00947B68">
        <w:rPr>
          <w:rFonts w:ascii="Times New Roman" w:eastAsia="Times New Roman" w:hAnsi="Times New Roman" w:cs="Times New Roman"/>
          <w:sz w:val="24"/>
          <w:szCs w:val="24"/>
        </w:rPr>
        <w:t>fairly well-</w:t>
      </w:r>
      <w:proofErr w:type="gramEnd"/>
      <w:r w:rsidR="00F5561B" w:rsidRPr="00947B68">
        <w:rPr>
          <w:rFonts w:ascii="Times New Roman" w:eastAsia="Times New Roman" w:hAnsi="Times New Roman" w:cs="Times New Roman"/>
          <w:sz w:val="24"/>
          <w:szCs w:val="24"/>
        </w:rPr>
        <w:t xml:space="preserve">predicted </w:t>
      </w:r>
      <w:r w:rsidR="00970474" w:rsidRPr="00947B68">
        <w:rPr>
          <w:rFonts w:ascii="Times New Roman" w:eastAsia="Times New Roman" w:hAnsi="Times New Roman" w:cs="Times New Roman"/>
          <w:sz w:val="24"/>
          <w:szCs w:val="24"/>
        </w:rPr>
        <w:t>in each reservoir</w:t>
      </w:r>
      <w:r w:rsidR="00AA6A87" w:rsidRPr="00947B68">
        <w:rPr>
          <w:rFonts w:ascii="Times New Roman" w:eastAsia="Times New Roman" w:hAnsi="Times New Roman" w:cs="Times New Roman"/>
          <w:sz w:val="24"/>
          <w:szCs w:val="24"/>
        </w:rPr>
        <w:t xml:space="preserve"> (Table </w:t>
      </w:r>
      <w:r w:rsidR="008B04A1" w:rsidRPr="00947B68">
        <w:rPr>
          <w:rFonts w:ascii="Times New Roman" w:eastAsia="Times New Roman" w:hAnsi="Times New Roman" w:cs="Times New Roman"/>
          <w:sz w:val="24"/>
          <w:szCs w:val="24"/>
        </w:rPr>
        <w:t>1</w:t>
      </w:r>
      <w:r w:rsidR="00AA6A87" w:rsidRPr="00947B68">
        <w:rPr>
          <w:rFonts w:ascii="Times New Roman" w:eastAsia="Times New Roman" w:hAnsi="Times New Roman" w:cs="Times New Roman"/>
          <w:sz w:val="24"/>
          <w:szCs w:val="24"/>
        </w:rPr>
        <w:t>)</w:t>
      </w:r>
      <w:r w:rsidR="00970474" w:rsidRPr="00947B68">
        <w:rPr>
          <w:rFonts w:ascii="Times New Roman" w:eastAsia="Times New Roman" w:hAnsi="Times New Roman" w:cs="Times New Roman"/>
          <w:sz w:val="24"/>
          <w:szCs w:val="24"/>
        </w:rPr>
        <w:t>, with</w:t>
      </w:r>
      <w:r w:rsidR="00C048B0" w:rsidRPr="00947B68">
        <w:rPr>
          <w:rFonts w:ascii="Times New Roman" w:eastAsia="Times New Roman" w:hAnsi="Times New Roman" w:cs="Times New Roman"/>
          <w:sz w:val="24"/>
          <w:szCs w:val="24"/>
        </w:rPr>
        <w:t xml:space="preserve"> </w:t>
      </w:r>
      <w:r w:rsidR="00970474" w:rsidRPr="00947B68">
        <w:rPr>
          <w:rFonts w:ascii="Times New Roman" w:eastAsia="Times New Roman" w:hAnsi="Times New Roman" w:cs="Times New Roman"/>
          <w:sz w:val="24"/>
          <w:szCs w:val="24"/>
        </w:rPr>
        <w:t>R</w:t>
      </w:r>
      <w:r w:rsidR="00970474" w:rsidRPr="00947B68">
        <w:rPr>
          <w:rFonts w:ascii="Times New Roman" w:eastAsia="Times New Roman" w:hAnsi="Times New Roman" w:cs="Times New Roman"/>
          <w:sz w:val="24"/>
          <w:szCs w:val="24"/>
          <w:vertAlign w:val="superscript"/>
        </w:rPr>
        <w:t>2</w:t>
      </w:r>
      <w:r w:rsidR="00970474" w:rsidRPr="00947B68">
        <w:rPr>
          <w:rFonts w:ascii="Times New Roman" w:eastAsia="Times New Roman" w:hAnsi="Times New Roman" w:cs="Times New Roman"/>
          <w:sz w:val="24"/>
          <w:szCs w:val="24"/>
        </w:rPr>
        <w:t xml:space="preserve"> </w:t>
      </w:r>
      <w:r w:rsidR="008F615A" w:rsidRPr="00947B68">
        <w:rPr>
          <w:rFonts w:ascii="Times New Roman" w:eastAsia="Times New Roman" w:hAnsi="Times New Roman" w:cs="Times New Roman"/>
          <w:sz w:val="24"/>
          <w:szCs w:val="24"/>
        </w:rPr>
        <w:t xml:space="preserve">on the entire testing data </w:t>
      </w:r>
      <w:r w:rsidR="00970474" w:rsidRPr="00947B68">
        <w:rPr>
          <w:rFonts w:ascii="Times New Roman" w:eastAsia="Times New Roman" w:hAnsi="Times New Roman" w:cs="Times New Roman"/>
          <w:sz w:val="24"/>
          <w:szCs w:val="24"/>
        </w:rPr>
        <w:t>varying from</w:t>
      </w:r>
      <w:r w:rsidR="001C4B4A" w:rsidRPr="00947B68">
        <w:rPr>
          <w:rFonts w:ascii="Times New Roman" w:eastAsia="Times New Roman" w:hAnsi="Times New Roman" w:cs="Times New Roman"/>
          <w:sz w:val="24"/>
          <w:szCs w:val="24"/>
        </w:rPr>
        <w:t xml:space="preserve"> a minimum</w:t>
      </w:r>
      <w:r w:rsidR="00970474" w:rsidRPr="00947B68">
        <w:rPr>
          <w:rFonts w:ascii="Times New Roman" w:eastAsia="Times New Roman" w:hAnsi="Times New Roman" w:cs="Times New Roman"/>
          <w:sz w:val="24"/>
          <w:szCs w:val="24"/>
        </w:rPr>
        <w:t xml:space="preserve"> </w:t>
      </w:r>
      <w:r w:rsidR="001C4B4A" w:rsidRPr="00947B68">
        <w:rPr>
          <w:rFonts w:ascii="Times New Roman" w:eastAsia="Times New Roman" w:hAnsi="Times New Roman" w:cs="Times New Roman"/>
          <w:sz w:val="24"/>
          <w:szCs w:val="24"/>
        </w:rPr>
        <w:t xml:space="preserve">0.73 </w:t>
      </w:r>
      <w:r w:rsidR="001F139C" w:rsidRPr="00947B68">
        <w:rPr>
          <w:rFonts w:ascii="Times New Roman" w:eastAsia="Times New Roman" w:hAnsi="Times New Roman" w:cs="Times New Roman"/>
          <w:sz w:val="24"/>
          <w:szCs w:val="24"/>
        </w:rPr>
        <w:t>for</w:t>
      </w:r>
      <w:r w:rsidR="001C4B4A" w:rsidRPr="00947B68">
        <w:rPr>
          <w:rFonts w:ascii="Times New Roman" w:eastAsia="Times New Roman" w:hAnsi="Times New Roman" w:cs="Times New Roman"/>
          <w:sz w:val="24"/>
          <w:szCs w:val="24"/>
        </w:rPr>
        <w:t xml:space="preserve"> Richland-Chambers to a maximum</w:t>
      </w:r>
      <w:r w:rsidR="0098727C" w:rsidRPr="00947B68">
        <w:rPr>
          <w:rFonts w:ascii="Times New Roman" w:eastAsia="Times New Roman" w:hAnsi="Times New Roman" w:cs="Times New Roman"/>
          <w:sz w:val="24"/>
          <w:szCs w:val="24"/>
        </w:rPr>
        <w:t xml:space="preserve"> of 0.89</w:t>
      </w:r>
      <w:r w:rsidR="001F139C" w:rsidRPr="00947B68">
        <w:rPr>
          <w:rFonts w:ascii="Times New Roman" w:eastAsia="Times New Roman" w:hAnsi="Times New Roman" w:cs="Times New Roman"/>
          <w:sz w:val="24"/>
          <w:szCs w:val="24"/>
        </w:rPr>
        <w:t xml:space="preserve"> for Maumelle</w:t>
      </w:r>
      <w:r w:rsidR="00D724DD" w:rsidRPr="00947B68">
        <w:rPr>
          <w:rFonts w:ascii="Times New Roman" w:eastAsia="Times New Roman" w:hAnsi="Times New Roman" w:cs="Times New Roman"/>
          <w:sz w:val="24"/>
          <w:szCs w:val="24"/>
        </w:rPr>
        <w:t xml:space="preserve"> (Table 1)</w:t>
      </w:r>
      <w:r w:rsidR="00E54042" w:rsidRPr="00947B68">
        <w:rPr>
          <w:rFonts w:ascii="Times New Roman" w:eastAsia="Times New Roman" w:hAnsi="Times New Roman" w:cs="Times New Roman"/>
          <w:sz w:val="24"/>
          <w:szCs w:val="24"/>
        </w:rPr>
        <w:t>.</w:t>
      </w:r>
      <w:r w:rsidR="0027793F" w:rsidRPr="00947B68">
        <w:rPr>
          <w:rFonts w:ascii="Times New Roman" w:eastAsia="Times New Roman" w:hAnsi="Times New Roman" w:cs="Times New Roman"/>
          <w:sz w:val="24"/>
          <w:szCs w:val="24"/>
        </w:rPr>
        <w:t xml:space="preserve"> RMSE </w:t>
      </w:r>
      <w:r w:rsidR="008F615A" w:rsidRPr="00947B68">
        <w:rPr>
          <w:rFonts w:ascii="Times New Roman" w:eastAsia="Times New Roman" w:hAnsi="Times New Roman" w:cs="Times New Roman"/>
          <w:sz w:val="24"/>
          <w:szCs w:val="24"/>
        </w:rPr>
        <w:t xml:space="preserve">on the entire testing data </w:t>
      </w:r>
      <w:r w:rsidR="0027793F" w:rsidRPr="00947B68">
        <w:rPr>
          <w:rFonts w:ascii="Times New Roman" w:eastAsia="Times New Roman" w:hAnsi="Times New Roman" w:cs="Times New Roman"/>
          <w:sz w:val="24"/>
          <w:szCs w:val="24"/>
        </w:rPr>
        <w:t>ranged from 0.89 mg/L for Maumelle to 2.1 mg/L for Fayetteville</w:t>
      </w:r>
      <w:r w:rsidR="00FE40DA">
        <w:rPr>
          <w:rFonts w:ascii="Times New Roman" w:eastAsia="Times New Roman" w:hAnsi="Times New Roman" w:cs="Times New Roman"/>
          <w:sz w:val="24"/>
          <w:szCs w:val="24"/>
        </w:rPr>
        <w:t xml:space="preserve">, </w:t>
      </w:r>
      <w:r w:rsidR="00892F47">
        <w:rPr>
          <w:rFonts w:ascii="Times New Roman" w:eastAsia="Times New Roman" w:hAnsi="Times New Roman" w:cs="Times New Roman"/>
          <w:sz w:val="24"/>
          <w:szCs w:val="24"/>
        </w:rPr>
        <w:t>suggesting</w:t>
      </w:r>
      <w:r w:rsidR="00FE40DA">
        <w:rPr>
          <w:rFonts w:ascii="Times New Roman" w:eastAsia="Times New Roman" w:hAnsi="Times New Roman" w:cs="Times New Roman"/>
          <w:sz w:val="24"/>
          <w:szCs w:val="24"/>
        </w:rPr>
        <w:t xml:space="preserve"> Maumelle DO was</w:t>
      </w:r>
      <w:r w:rsidR="00892F47">
        <w:rPr>
          <w:rFonts w:ascii="Times New Roman" w:eastAsia="Times New Roman" w:hAnsi="Times New Roman" w:cs="Times New Roman"/>
          <w:sz w:val="24"/>
          <w:szCs w:val="24"/>
        </w:rPr>
        <w:t xml:space="preserve"> generally</w:t>
      </w:r>
      <w:r w:rsidR="00FE40DA">
        <w:rPr>
          <w:rFonts w:ascii="Times New Roman" w:eastAsia="Times New Roman" w:hAnsi="Times New Roman" w:cs="Times New Roman"/>
          <w:sz w:val="24"/>
          <w:szCs w:val="24"/>
        </w:rPr>
        <w:t xml:space="preserve"> more predictable than </w:t>
      </w:r>
      <w:r w:rsidR="00060C82">
        <w:rPr>
          <w:rFonts w:ascii="Times New Roman" w:eastAsia="Times New Roman" w:hAnsi="Times New Roman" w:cs="Times New Roman"/>
          <w:sz w:val="24"/>
          <w:szCs w:val="24"/>
        </w:rPr>
        <w:t>the other reservoirs</w:t>
      </w:r>
      <w:r w:rsidR="0027793F" w:rsidRPr="00947B68">
        <w:rPr>
          <w:rFonts w:ascii="Times New Roman" w:eastAsia="Times New Roman" w:hAnsi="Times New Roman" w:cs="Times New Roman"/>
          <w:sz w:val="24"/>
          <w:szCs w:val="24"/>
        </w:rPr>
        <w:t xml:space="preserve">. </w:t>
      </w:r>
      <w:commentRangeStart w:id="104"/>
      <w:r w:rsidR="00115599" w:rsidRPr="00947B68">
        <w:rPr>
          <w:rFonts w:ascii="Times New Roman" w:eastAsia="Times New Roman" w:hAnsi="Times New Roman" w:cs="Times New Roman"/>
          <w:sz w:val="24"/>
          <w:szCs w:val="24"/>
        </w:rPr>
        <w:t xml:space="preserve">Joint tests on the model terms suggested mean RMSE differed </w:t>
      </w:r>
      <w:commentRangeEnd w:id="104"/>
      <w:r w:rsidR="003D4D18">
        <w:rPr>
          <w:rStyle w:val="CommentReference"/>
        </w:rPr>
        <w:commentReference w:id="104"/>
      </w:r>
      <w:r w:rsidR="00115599" w:rsidRPr="00947B68">
        <w:rPr>
          <w:rFonts w:ascii="Times New Roman" w:eastAsia="Times New Roman" w:hAnsi="Times New Roman" w:cs="Times New Roman"/>
          <w:sz w:val="24"/>
          <w:szCs w:val="24"/>
        </w:rPr>
        <w:t>by reservoir (P&lt;0.0001), as well as an interaction of season and depth (P = 0.00</w:t>
      </w:r>
      <w:r w:rsidR="00B5338B" w:rsidRPr="00947B68">
        <w:rPr>
          <w:rFonts w:ascii="Times New Roman" w:eastAsia="Times New Roman" w:hAnsi="Times New Roman" w:cs="Times New Roman"/>
          <w:sz w:val="24"/>
          <w:szCs w:val="24"/>
        </w:rPr>
        <w:t>12</w:t>
      </w:r>
      <w:r w:rsidR="00115599" w:rsidRPr="00947B68">
        <w:rPr>
          <w:rFonts w:ascii="Times New Roman" w:eastAsia="Times New Roman" w:hAnsi="Times New Roman" w:cs="Times New Roman"/>
          <w:sz w:val="24"/>
          <w:szCs w:val="24"/>
        </w:rPr>
        <w:t xml:space="preserve">). </w:t>
      </w:r>
      <w:r w:rsidR="00110F48" w:rsidRPr="00947B68">
        <w:rPr>
          <w:rFonts w:ascii="Times New Roman" w:eastAsia="Times New Roman" w:hAnsi="Times New Roman" w:cs="Times New Roman"/>
          <w:sz w:val="24"/>
          <w:szCs w:val="24"/>
        </w:rPr>
        <w:t xml:space="preserve">When averaged over </w:t>
      </w:r>
      <w:commentRangeStart w:id="105"/>
      <w:r w:rsidR="00110F48" w:rsidRPr="00947B68">
        <w:rPr>
          <w:rFonts w:ascii="Times New Roman" w:eastAsia="Times New Roman" w:hAnsi="Times New Roman" w:cs="Times New Roman"/>
          <w:sz w:val="24"/>
          <w:szCs w:val="24"/>
        </w:rPr>
        <w:t>effects of depth</w:t>
      </w:r>
      <w:commentRangeEnd w:id="105"/>
      <w:r w:rsidR="003D4D18">
        <w:rPr>
          <w:rStyle w:val="CommentReference"/>
        </w:rPr>
        <w:commentReference w:id="105"/>
      </w:r>
      <w:r w:rsidR="00110F48" w:rsidRPr="00947B68">
        <w:rPr>
          <w:rFonts w:ascii="Times New Roman" w:eastAsia="Times New Roman" w:hAnsi="Times New Roman" w:cs="Times New Roman"/>
          <w:sz w:val="24"/>
          <w:szCs w:val="24"/>
        </w:rPr>
        <w:t xml:space="preserve">, DO concentrations in Richland-Chambers and Eagle Mountain, the two </w:t>
      </w:r>
      <w:r w:rsidR="00110F48" w:rsidRPr="00947B68">
        <w:rPr>
          <w:rFonts w:ascii="Times New Roman" w:eastAsia="Times New Roman" w:hAnsi="Times New Roman" w:cs="Times New Roman"/>
          <w:sz w:val="24"/>
          <w:szCs w:val="24"/>
        </w:rPr>
        <w:lastRenderedPageBreak/>
        <w:t>polymictic reservoirs, were less predictable than Maumelle DO in both seasons with the estimated mean differences</w:t>
      </w:r>
      <w:r w:rsidR="00AD0055" w:rsidRPr="00947B68">
        <w:rPr>
          <w:rFonts w:ascii="Times New Roman" w:eastAsia="Times New Roman" w:hAnsi="Times New Roman" w:cs="Times New Roman"/>
          <w:sz w:val="24"/>
          <w:szCs w:val="24"/>
        </w:rPr>
        <w:t xml:space="preserve"> in RMSE</w:t>
      </w:r>
      <w:r w:rsidR="00B502A2">
        <w:rPr>
          <w:rFonts w:ascii="Times New Roman" w:eastAsia="Times New Roman" w:hAnsi="Times New Roman" w:cs="Times New Roman"/>
          <w:sz w:val="24"/>
          <w:szCs w:val="24"/>
        </w:rPr>
        <w:t xml:space="preserve"> between reservoirs</w:t>
      </w:r>
      <w:r w:rsidR="00110F48" w:rsidRPr="00947B68">
        <w:rPr>
          <w:rFonts w:ascii="Times New Roman" w:eastAsia="Times New Roman" w:hAnsi="Times New Roman" w:cs="Times New Roman"/>
          <w:sz w:val="24"/>
          <w:szCs w:val="24"/>
        </w:rPr>
        <w:t xml:space="preserve"> ranging from 0.4 (CI: 0.0</w:t>
      </w:r>
      <w:r w:rsidR="00870A2B" w:rsidRPr="00947B68">
        <w:rPr>
          <w:rFonts w:ascii="Times New Roman" w:eastAsia="Times New Roman" w:hAnsi="Times New Roman" w:cs="Times New Roman"/>
          <w:sz w:val="24"/>
          <w:szCs w:val="24"/>
        </w:rPr>
        <w:t>1</w:t>
      </w:r>
      <w:r w:rsidR="00110F48" w:rsidRPr="00947B68">
        <w:rPr>
          <w:rFonts w:ascii="Times New Roman" w:eastAsia="Times New Roman" w:hAnsi="Times New Roman" w:cs="Times New Roman"/>
          <w:sz w:val="24"/>
          <w:szCs w:val="24"/>
        </w:rPr>
        <w:t>-0.</w:t>
      </w:r>
      <w:r w:rsidR="008D66FD" w:rsidRPr="00947B68">
        <w:rPr>
          <w:rFonts w:ascii="Times New Roman" w:eastAsia="Times New Roman" w:hAnsi="Times New Roman" w:cs="Times New Roman"/>
          <w:sz w:val="24"/>
          <w:szCs w:val="24"/>
        </w:rPr>
        <w:t>79</w:t>
      </w:r>
      <w:r w:rsidR="00110F48" w:rsidRPr="00947B68">
        <w:rPr>
          <w:rFonts w:ascii="Times New Roman" w:eastAsia="Times New Roman" w:hAnsi="Times New Roman" w:cs="Times New Roman"/>
          <w:sz w:val="24"/>
          <w:szCs w:val="24"/>
        </w:rPr>
        <w:t>) to 0.7 (CI: 0.30 -1.</w:t>
      </w:r>
      <w:r w:rsidR="008D66FD" w:rsidRPr="00947B68">
        <w:rPr>
          <w:rFonts w:ascii="Times New Roman" w:eastAsia="Times New Roman" w:hAnsi="Times New Roman" w:cs="Times New Roman"/>
          <w:sz w:val="24"/>
          <w:szCs w:val="24"/>
        </w:rPr>
        <w:t>2</w:t>
      </w:r>
      <w:r w:rsidR="00110F48" w:rsidRPr="00947B68">
        <w:rPr>
          <w:rFonts w:ascii="Times New Roman" w:eastAsia="Times New Roman" w:hAnsi="Times New Roman" w:cs="Times New Roman"/>
          <w:sz w:val="24"/>
          <w:szCs w:val="24"/>
        </w:rPr>
        <w:t xml:space="preserve">). </w:t>
      </w:r>
      <w:r w:rsidR="0011254C">
        <w:rPr>
          <w:rFonts w:ascii="Times New Roman" w:eastAsia="Times New Roman" w:hAnsi="Times New Roman" w:cs="Times New Roman"/>
          <w:sz w:val="24"/>
          <w:szCs w:val="24"/>
        </w:rPr>
        <w:t>Yet, i</w:t>
      </w:r>
      <w:r w:rsidR="007E6830" w:rsidRPr="00947B68">
        <w:rPr>
          <w:rFonts w:ascii="Times New Roman" w:eastAsia="Times New Roman" w:hAnsi="Times New Roman" w:cs="Times New Roman"/>
          <w:sz w:val="24"/>
          <w:szCs w:val="24"/>
        </w:rPr>
        <w:t xml:space="preserve">n contrast to our prediction that the polymictic reservoirs would be less predictable than the </w:t>
      </w:r>
      <w:proofErr w:type="spellStart"/>
      <w:r w:rsidR="007E6830" w:rsidRPr="00947B68">
        <w:rPr>
          <w:rFonts w:ascii="Times New Roman" w:eastAsia="Times New Roman" w:hAnsi="Times New Roman" w:cs="Times New Roman"/>
          <w:sz w:val="24"/>
          <w:szCs w:val="24"/>
        </w:rPr>
        <w:t>monomictic</w:t>
      </w:r>
      <w:proofErr w:type="spellEnd"/>
      <w:r w:rsidR="007E6830" w:rsidRPr="00947B68">
        <w:rPr>
          <w:rFonts w:ascii="Times New Roman" w:eastAsia="Times New Roman" w:hAnsi="Times New Roman" w:cs="Times New Roman"/>
          <w:sz w:val="24"/>
          <w:szCs w:val="24"/>
        </w:rPr>
        <w:t xml:space="preserve"> reservoirs, </w:t>
      </w:r>
      <w:r w:rsidR="00110F48" w:rsidRPr="00947B68">
        <w:rPr>
          <w:rFonts w:ascii="Times New Roman" w:eastAsia="Times New Roman" w:hAnsi="Times New Roman" w:cs="Times New Roman"/>
          <w:sz w:val="24"/>
          <w:szCs w:val="24"/>
        </w:rPr>
        <w:t>Fayetteville DO RMSE was 0.8</w:t>
      </w:r>
      <w:r w:rsidR="00D64DA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 xml:space="preserve"> (CI: 0.1</w:t>
      </w:r>
      <w:r w:rsidR="00870A2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-1.</w:t>
      </w:r>
      <w:r w:rsidR="00870A2B" w:rsidRPr="00947B68">
        <w:rPr>
          <w:rFonts w:ascii="Times New Roman" w:eastAsia="Times New Roman" w:hAnsi="Times New Roman" w:cs="Times New Roman"/>
          <w:sz w:val="24"/>
          <w:szCs w:val="24"/>
        </w:rPr>
        <w:t>6</w:t>
      </w:r>
      <w:r w:rsidR="00110F48" w:rsidRPr="00947B68">
        <w:rPr>
          <w:rFonts w:ascii="Times New Roman" w:eastAsia="Times New Roman" w:hAnsi="Times New Roman" w:cs="Times New Roman"/>
          <w:sz w:val="24"/>
          <w:szCs w:val="24"/>
        </w:rPr>
        <w:t>) mg/L</w:t>
      </w:r>
      <w:r w:rsidR="005D1082" w:rsidRPr="00947B68">
        <w:rPr>
          <w:rFonts w:ascii="Times New Roman" w:eastAsia="Times New Roman" w:hAnsi="Times New Roman" w:cs="Times New Roman"/>
          <w:sz w:val="24"/>
          <w:szCs w:val="24"/>
        </w:rPr>
        <w:t xml:space="preserve"> greater</w:t>
      </w:r>
      <w:r w:rsidR="00110F48" w:rsidRPr="00947B68">
        <w:rPr>
          <w:rFonts w:ascii="Times New Roman" w:eastAsia="Times New Roman" w:hAnsi="Times New Roman" w:cs="Times New Roman"/>
          <w:sz w:val="24"/>
          <w:szCs w:val="24"/>
        </w:rPr>
        <w:t xml:space="preserve"> than Maumelle DO during the warm season.</w:t>
      </w:r>
      <w:r w:rsidR="00CC7CF0">
        <w:rPr>
          <w:rFonts w:ascii="Times New Roman" w:eastAsia="Times New Roman" w:hAnsi="Times New Roman" w:cs="Times New Roman"/>
          <w:sz w:val="24"/>
          <w:szCs w:val="24"/>
        </w:rPr>
        <w:t xml:space="preserve"> </w:t>
      </w:r>
    </w:p>
    <w:p w14:paraId="51643660" w14:textId="75C0960D" w:rsidR="001563EF" w:rsidRPr="00947B68" w:rsidRDefault="008742E8"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Seasonal</w:t>
      </w:r>
      <w:r w:rsidR="0075092F" w:rsidRPr="00947B68">
        <w:rPr>
          <w:rFonts w:ascii="Times New Roman" w:eastAsia="Times New Roman" w:hAnsi="Times New Roman" w:cs="Times New Roman"/>
          <w:sz w:val="24"/>
          <w:szCs w:val="24"/>
        </w:rPr>
        <w:t xml:space="preserve"> (cool or warm)</w:t>
      </w:r>
      <w:r w:rsidRPr="00947B68">
        <w:rPr>
          <w:rFonts w:ascii="Times New Roman" w:eastAsia="Times New Roman" w:hAnsi="Times New Roman" w:cs="Times New Roman"/>
          <w:sz w:val="24"/>
          <w:szCs w:val="24"/>
        </w:rPr>
        <w:t xml:space="preserve"> </w:t>
      </w:r>
      <w:r w:rsidR="00234245">
        <w:rPr>
          <w:rFonts w:ascii="Times New Roman" w:eastAsia="Times New Roman" w:hAnsi="Times New Roman" w:cs="Times New Roman"/>
          <w:sz w:val="24"/>
          <w:szCs w:val="24"/>
        </w:rPr>
        <w:t>factors</w:t>
      </w:r>
      <w:r w:rsidR="00BC693B" w:rsidRPr="00947B68">
        <w:rPr>
          <w:rFonts w:ascii="Times New Roman" w:eastAsia="Times New Roman" w:hAnsi="Times New Roman" w:cs="Times New Roman"/>
          <w:sz w:val="24"/>
          <w:szCs w:val="24"/>
        </w:rPr>
        <w:t xml:space="preserve"> generally had</w:t>
      </w:r>
      <w:r w:rsidR="002E7093" w:rsidRPr="00947B68">
        <w:rPr>
          <w:rFonts w:ascii="Times New Roman" w:eastAsia="Times New Roman" w:hAnsi="Times New Roman" w:cs="Times New Roman"/>
          <w:sz w:val="24"/>
          <w:szCs w:val="24"/>
        </w:rPr>
        <w:t xml:space="preserve"> weak and</w:t>
      </w:r>
      <w:r w:rsidR="00BC693B" w:rsidRPr="00947B68">
        <w:rPr>
          <w:rFonts w:ascii="Times New Roman" w:eastAsia="Times New Roman" w:hAnsi="Times New Roman" w:cs="Times New Roman"/>
          <w:sz w:val="24"/>
          <w:szCs w:val="24"/>
        </w:rPr>
        <w:t xml:space="preserve"> uncertain effects on daily-aggregated RMSE</w:t>
      </w:r>
      <w:r w:rsidR="00234245">
        <w:rPr>
          <w:rFonts w:ascii="Times New Roman" w:eastAsia="Times New Roman" w:hAnsi="Times New Roman" w:cs="Times New Roman"/>
          <w:sz w:val="24"/>
          <w:szCs w:val="24"/>
        </w:rPr>
        <w:t xml:space="preserve"> within reservoirs</w:t>
      </w:r>
      <w:r w:rsidR="0042041B" w:rsidRPr="00947B68">
        <w:rPr>
          <w:rFonts w:ascii="Times New Roman" w:eastAsia="Times New Roman" w:hAnsi="Times New Roman" w:cs="Times New Roman"/>
          <w:sz w:val="24"/>
          <w:szCs w:val="24"/>
        </w:rPr>
        <w:t>, which did not support our prediction that the polymictic reservoirs would be</w:t>
      </w:r>
      <w:r w:rsidR="00310988">
        <w:rPr>
          <w:rFonts w:ascii="Times New Roman" w:eastAsia="Times New Roman" w:hAnsi="Times New Roman" w:cs="Times New Roman"/>
          <w:sz w:val="24"/>
          <w:szCs w:val="24"/>
        </w:rPr>
        <w:t xml:space="preserve">come less </w:t>
      </w:r>
      <w:r w:rsidR="0042041B" w:rsidRPr="00947B68">
        <w:rPr>
          <w:rFonts w:ascii="Times New Roman" w:eastAsia="Times New Roman" w:hAnsi="Times New Roman" w:cs="Times New Roman"/>
          <w:sz w:val="24"/>
          <w:szCs w:val="24"/>
        </w:rPr>
        <w:t>predictable</w:t>
      </w:r>
      <w:r w:rsidR="0080774C" w:rsidRPr="00947B68">
        <w:rPr>
          <w:rFonts w:ascii="Times New Roman" w:eastAsia="Times New Roman" w:hAnsi="Times New Roman" w:cs="Times New Roman"/>
          <w:sz w:val="24"/>
          <w:szCs w:val="24"/>
        </w:rPr>
        <w:t xml:space="preserve"> </w:t>
      </w:r>
      <w:r w:rsidR="0042041B" w:rsidRPr="00947B68">
        <w:rPr>
          <w:rFonts w:ascii="Times New Roman" w:eastAsia="Times New Roman" w:hAnsi="Times New Roman" w:cs="Times New Roman"/>
          <w:sz w:val="24"/>
          <w:szCs w:val="24"/>
        </w:rPr>
        <w:t>during the warm</w:t>
      </w:r>
      <w:r w:rsidR="0080774C" w:rsidRPr="00947B68">
        <w:rPr>
          <w:rFonts w:ascii="Times New Roman" w:eastAsia="Times New Roman" w:hAnsi="Times New Roman" w:cs="Times New Roman"/>
          <w:sz w:val="24"/>
          <w:szCs w:val="24"/>
        </w:rPr>
        <w:t xml:space="preserve"> stratifying season</w:t>
      </w:r>
      <w:r w:rsidR="00CA0389" w:rsidRPr="00947B68">
        <w:rPr>
          <w:rFonts w:ascii="Times New Roman" w:eastAsia="Times New Roman" w:hAnsi="Times New Roman" w:cs="Times New Roman"/>
          <w:sz w:val="24"/>
          <w:szCs w:val="24"/>
        </w:rPr>
        <w:t xml:space="preserve"> (Fig. 4)</w:t>
      </w:r>
      <w:r w:rsidR="0046190F" w:rsidRPr="00947B68">
        <w:rPr>
          <w:rFonts w:ascii="Times New Roman" w:eastAsia="Times New Roman" w:hAnsi="Times New Roman" w:cs="Times New Roman"/>
          <w:sz w:val="24"/>
          <w:szCs w:val="24"/>
        </w:rPr>
        <w:t xml:space="preserve">. </w:t>
      </w:r>
      <w:r w:rsidR="00950C93">
        <w:rPr>
          <w:rFonts w:ascii="Times New Roman" w:eastAsia="Times New Roman" w:hAnsi="Times New Roman" w:cs="Times New Roman"/>
          <w:sz w:val="24"/>
          <w:szCs w:val="24"/>
        </w:rPr>
        <w:t xml:space="preserve"> In fact,</w:t>
      </w:r>
      <w:r w:rsidR="00C00050" w:rsidRPr="00C00050">
        <w:rPr>
          <w:rFonts w:ascii="Times New Roman" w:eastAsia="Times New Roman" w:hAnsi="Times New Roman" w:cs="Times New Roman"/>
          <w:sz w:val="24"/>
          <w:szCs w:val="24"/>
        </w:rPr>
        <w:t xml:space="preserve"> </w:t>
      </w:r>
      <w:r w:rsidR="00C00050" w:rsidRPr="00947B68">
        <w:rPr>
          <w:rFonts w:ascii="Times New Roman" w:eastAsia="Times New Roman" w:hAnsi="Times New Roman" w:cs="Times New Roman"/>
          <w:sz w:val="24"/>
          <w:szCs w:val="24"/>
        </w:rPr>
        <w:t xml:space="preserve">bottom </w:t>
      </w:r>
      <w:r w:rsidR="00C00050">
        <w:rPr>
          <w:rFonts w:ascii="Times New Roman" w:eastAsia="Times New Roman" w:hAnsi="Times New Roman" w:cs="Times New Roman"/>
          <w:sz w:val="24"/>
          <w:szCs w:val="24"/>
        </w:rPr>
        <w:t xml:space="preserve">RMSE </w:t>
      </w:r>
      <w:r w:rsidR="003267C3">
        <w:rPr>
          <w:rFonts w:ascii="Times New Roman" w:eastAsia="Times New Roman" w:hAnsi="Times New Roman" w:cs="Times New Roman"/>
          <w:sz w:val="24"/>
          <w:szCs w:val="24"/>
        </w:rPr>
        <w:t>decreased</w:t>
      </w:r>
      <w:r w:rsidR="00C00050">
        <w:rPr>
          <w:rFonts w:ascii="Times New Roman" w:eastAsia="Times New Roman" w:hAnsi="Times New Roman" w:cs="Times New Roman"/>
          <w:sz w:val="24"/>
          <w:szCs w:val="24"/>
        </w:rPr>
        <w:t xml:space="preserve"> by</w:t>
      </w:r>
      <w:r w:rsidR="00C00050" w:rsidRPr="00947B68">
        <w:rPr>
          <w:rFonts w:ascii="Times New Roman" w:eastAsia="Times New Roman" w:hAnsi="Times New Roman" w:cs="Times New Roman"/>
          <w:sz w:val="24"/>
          <w:szCs w:val="24"/>
        </w:rPr>
        <w:t xml:space="preserve"> 0.61 (contrast CI: 0.14-1.1) and 0.66 (contrast CI: 0.3-1.1) mg/L </w:t>
      </w:r>
      <w:r w:rsidR="00C00050">
        <w:rPr>
          <w:rFonts w:ascii="Times New Roman" w:eastAsia="Times New Roman" w:hAnsi="Times New Roman" w:cs="Times New Roman"/>
          <w:sz w:val="24"/>
          <w:szCs w:val="24"/>
        </w:rPr>
        <w:t>in the warm season compared to</w:t>
      </w:r>
      <w:r w:rsidR="00C00050" w:rsidRPr="00947B68">
        <w:rPr>
          <w:rFonts w:ascii="Times New Roman" w:eastAsia="Times New Roman" w:hAnsi="Times New Roman" w:cs="Times New Roman"/>
          <w:sz w:val="24"/>
          <w:szCs w:val="24"/>
        </w:rPr>
        <w:t xml:space="preserve"> the cool season</w:t>
      </w:r>
      <w:r w:rsidR="007D1074">
        <w:rPr>
          <w:rFonts w:ascii="Times New Roman" w:eastAsia="Times New Roman" w:hAnsi="Times New Roman" w:cs="Times New Roman"/>
          <w:sz w:val="24"/>
          <w:szCs w:val="24"/>
        </w:rPr>
        <w:t xml:space="preserve"> at</w:t>
      </w:r>
      <w:r w:rsidR="00C00050" w:rsidRPr="00947B68">
        <w:rPr>
          <w:rFonts w:ascii="Times New Roman" w:eastAsia="Times New Roman" w:hAnsi="Times New Roman" w:cs="Times New Roman"/>
          <w:sz w:val="24"/>
          <w:szCs w:val="24"/>
        </w:rPr>
        <w:t xml:space="preserve"> Richland-Chambers and Maumelle, respectively</w:t>
      </w:r>
      <w:r w:rsidR="008450A6">
        <w:rPr>
          <w:rFonts w:ascii="Times New Roman" w:eastAsia="Times New Roman" w:hAnsi="Times New Roman" w:cs="Times New Roman"/>
          <w:sz w:val="24"/>
          <w:szCs w:val="24"/>
        </w:rPr>
        <w:t xml:space="preserve">, and </w:t>
      </w:r>
      <w:r w:rsidR="00205F57">
        <w:rPr>
          <w:rFonts w:ascii="Times New Roman" w:eastAsia="Times New Roman" w:hAnsi="Times New Roman" w:cs="Times New Roman"/>
          <w:sz w:val="24"/>
          <w:szCs w:val="24"/>
        </w:rPr>
        <w:t>increased</w:t>
      </w:r>
      <w:r w:rsidR="00CE0A78">
        <w:rPr>
          <w:rFonts w:ascii="Times New Roman" w:eastAsia="Times New Roman" w:hAnsi="Times New Roman" w:cs="Times New Roman"/>
          <w:sz w:val="24"/>
          <w:szCs w:val="24"/>
        </w:rPr>
        <w:t xml:space="preserve"> by 1.4 mg/L </w:t>
      </w:r>
      <w:r w:rsidR="00CE0A78" w:rsidRPr="00947B68">
        <w:rPr>
          <w:rFonts w:ascii="Times New Roman" w:eastAsia="Times New Roman" w:hAnsi="Times New Roman" w:cs="Times New Roman"/>
          <w:sz w:val="24"/>
          <w:szCs w:val="24"/>
        </w:rPr>
        <w:t>(contrast CI: 0.35 – 2.4)</w:t>
      </w:r>
      <w:r w:rsidR="008450A6">
        <w:rPr>
          <w:rFonts w:ascii="Times New Roman" w:eastAsia="Times New Roman" w:hAnsi="Times New Roman" w:cs="Times New Roman"/>
          <w:sz w:val="24"/>
          <w:szCs w:val="24"/>
        </w:rPr>
        <w:t xml:space="preserve"> in warm season surface predictions at Fayetteville</w:t>
      </w:r>
      <w:r w:rsidR="00205F57">
        <w:rPr>
          <w:rFonts w:ascii="Times New Roman" w:eastAsia="Times New Roman" w:hAnsi="Times New Roman" w:cs="Times New Roman"/>
          <w:sz w:val="24"/>
          <w:szCs w:val="24"/>
        </w:rPr>
        <w:t xml:space="preserve">, where we expected </w:t>
      </w:r>
      <w:r w:rsidR="00140653">
        <w:rPr>
          <w:rFonts w:ascii="Times New Roman" w:eastAsia="Times New Roman" w:hAnsi="Times New Roman" w:cs="Times New Roman"/>
          <w:sz w:val="24"/>
          <w:szCs w:val="24"/>
        </w:rPr>
        <w:t>RMSE</w:t>
      </w:r>
      <w:r w:rsidR="00205F57">
        <w:rPr>
          <w:rFonts w:ascii="Times New Roman" w:eastAsia="Times New Roman" w:hAnsi="Times New Roman" w:cs="Times New Roman"/>
          <w:sz w:val="24"/>
          <w:szCs w:val="24"/>
        </w:rPr>
        <w:t xml:space="preserve"> to </w:t>
      </w:r>
      <w:r w:rsidR="00140653">
        <w:rPr>
          <w:rFonts w:ascii="Times New Roman" w:eastAsia="Times New Roman" w:hAnsi="Times New Roman" w:cs="Times New Roman"/>
          <w:sz w:val="24"/>
          <w:szCs w:val="24"/>
        </w:rPr>
        <w:t>stay the same or decrease</w:t>
      </w:r>
      <w:r w:rsidR="008450A6">
        <w:rPr>
          <w:rFonts w:ascii="Times New Roman" w:eastAsia="Times New Roman" w:hAnsi="Times New Roman" w:cs="Times New Roman"/>
          <w:sz w:val="24"/>
          <w:szCs w:val="24"/>
        </w:rPr>
        <w:t>.</w:t>
      </w:r>
      <w:r w:rsidR="007A0D5E">
        <w:rPr>
          <w:rFonts w:ascii="Times New Roman" w:eastAsia="Times New Roman" w:hAnsi="Times New Roman" w:cs="Times New Roman"/>
          <w:sz w:val="24"/>
          <w:szCs w:val="24"/>
        </w:rPr>
        <w:t xml:space="preserve"> </w:t>
      </w:r>
      <w:r w:rsidR="003E79AC">
        <w:rPr>
          <w:rFonts w:ascii="Times New Roman" w:eastAsia="Times New Roman" w:hAnsi="Times New Roman" w:cs="Times New Roman"/>
          <w:sz w:val="24"/>
          <w:szCs w:val="24"/>
        </w:rPr>
        <w:t>Generally, b</w:t>
      </w:r>
      <w:r w:rsidR="006B2CEB" w:rsidRPr="00947B68">
        <w:rPr>
          <w:rFonts w:ascii="Times New Roman" w:eastAsia="Times New Roman" w:hAnsi="Times New Roman" w:cs="Times New Roman"/>
          <w:sz w:val="24"/>
          <w:szCs w:val="24"/>
        </w:rPr>
        <w:t>ottom DO</w:t>
      </w:r>
      <w:r w:rsidR="00246C49" w:rsidRPr="00947B68">
        <w:rPr>
          <w:rFonts w:ascii="Times New Roman" w:eastAsia="Times New Roman" w:hAnsi="Times New Roman" w:cs="Times New Roman"/>
          <w:sz w:val="24"/>
          <w:szCs w:val="24"/>
        </w:rPr>
        <w:t xml:space="preserve"> was better predicted than other depths during the warm season</w:t>
      </w:r>
      <w:r w:rsidR="007E5DB4" w:rsidRPr="00947B68">
        <w:rPr>
          <w:rFonts w:ascii="Times New Roman" w:eastAsia="Times New Roman" w:hAnsi="Times New Roman" w:cs="Times New Roman"/>
          <w:sz w:val="24"/>
          <w:szCs w:val="24"/>
        </w:rPr>
        <w:t>.</w:t>
      </w:r>
      <w:r w:rsidR="006B2CEB"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 xml:space="preserve">Maumelle bottom </w:t>
      </w:r>
      <w:r w:rsidR="008E6652" w:rsidRPr="00947B68">
        <w:rPr>
          <w:rFonts w:ascii="Times New Roman" w:eastAsia="Times New Roman" w:hAnsi="Times New Roman" w:cs="Times New Roman"/>
          <w:sz w:val="24"/>
          <w:szCs w:val="24"/>
        </w:rPr>
        <w:t xml:space="preserve">mean </w:t>
      </w:r>
      <w:r w:rsidR="00A16029" w:rsidRPr="00947B68">
        <w:rPr>
          <w:rFonts w:ascii="Times New Roman" w:eastAsia="Times New Roman" w:hAnsi="Times New Roman" w:cs="Times New Roman"/>
          <w:sz w:val="24"/>
          <w:szCs w:val="24"/>
        </w:rPr>
        <w:t xml:space="preserve">RMSE </w:t>
      </w:r>
      <w:r w:rsidR="00231E1E" w:rsidRPr="00947B68">
        <w:rPr>
          <w:rFonts w:ascii="Times New Roman" w:eastAsia="Times New Roman" w:hAnsi="Times New Roman" w:cs="Times New Roman"/>
          <w:sz w:val="24"/>
          <w:szCs w:val="24"/>
        </w:rPr>
        <w:t xml:space="preserve">during the warm season </w:t>
      </w:r>
      <w:r w:rsidR="00A16029" w:rsidRPr="00947B68">
        <w:rPr>
          <w:rFonts w:ascii="Times New Roman" w:eastAsia="Times New Roman" w:hAnsi="Times New Roman" w:cs="Times New Roman"/>
          <w:sz w:val="24"/>
          <w:szCs w:val="24"/>
        </w:rPr>
        <w:t xml:space="preserve">was </w:t>
      </w:r>
      <w:r w:rsidR="004859C9" w:rsidRPr="00947B68">
        <w:rPr>
          <w:rFonts w:ascii="Times New Roman" w:eastAsia="Times New Roman" w:hAnsi="Times New Roman" w:cs="Times New Roman"/>
          <w:sz w:val="24"/>
          <w:szCs w:val="24"/>
        </w:rPr>
        <w:t>only</w:t>
      </w:r>
      <w:r w:rsidR="00817C3F"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0.</w:t>
      </w:r>
      <w:r w:rsidR="00930A47" w:rsidRPr="00947B68">
        <w:rPr>
          <w:rFonts w:ascii="Times New Roman" w:eastAsia="Times New Roman" w:hAnsi="Times New Roman" w:cs="Times New Roman"/>
          <w:sz w:val="24"/>
          <w:szCs w:val="24"/>
        </w:rPr>
        <w:t>3</w:t>
      </w:r>
      <w:r w:rsidR="00E65BD2" w:rsidRPr="00947B68">
        <w:rPr>
          <w:rFonts w:ascii="Times New Roman" w:eastAsia="Times New Roman" w:hAnsi="Times New Roman" w:cs="Times New Roman"/>
          <w:sz w:val="24"/>
          <w:szCs w:val="24"/>
        </w:rPr>
        <w:t>2 (CI: 0</w:t>
      </w:r>
      <w:r w:rsidR="00E538F9" w:rsidRPr="00947B68">
        <w:rPr>
          <w:rFonts w:ascii="Times New Roman" w:eastAsia="Times New Roman" w:hAnsi="Times New Roman" w:cs="Times New Roman"/>
          <w:sz w:val="24"/>
          <w:szCs w:val="24"/>
        </w:rPr>
        <w:t>.0 – 0.7</w:t>
      </w:r>
      <w:r w:rsidR="004376A9" w:rsidRPr="00947B68">
        <w:rPr>
          <w:rFonts w:ascii="Times New Roman" w:eastAsia="Times New Roman" w:hAnsi="Times New Roman" w:cs="Times New Roman"/>
          <w:sz w:val="24"/>
          <w:szCs w:val="24"/>
        </w:rPr>
        <w:t xml:space="preserve"> mg/L</w:t>
      </w:r>
      <w:r w:rsidR="002F5563" w:rsidRPr="00947B68">
        <w:rPr>
          <w:rFonts w:ascii="Times New Roman" w:eastAsia="Times New Roman" w:hAnsi="Times New Roman" w:cs="Times New Roman"/>
          <w:sz w:val="24"/>
          <w:szCs w:val="24"/>
        </w:rPr>
        <w:t>)</w:t>
      </w:r>
      <w:r w:rsidR="003C0787" w:rsidRPr="00947B68">
        <w:rPr>
          <w:rFonts w:ascii="Times New Roman" w:eastAsia="Times New Roman" w:hAnsi="Times New Roman" w:cs="Times New Roman"/>
          <w:sz w:val="24"/>
          <w:szCs w:val="24"/>
        </w:rPr>
        <w:t xml:space="preserve"> likely due to temporally stable anoxia</w:t>
      </w:r>
      <w:r w:rsidR="008B24BB" w:rsidRPr="00947B68">
        <w:rPr>
          <w:rFonts w:ascii="Times New Roman" w:eastAsia="Times New Roman" w:hAnsi="Times New Roman" w:cs="Times New Roman"/>
          <w:sz w:val="24"/>
          <w:szCs w:val="24"/>
        </w:rPr>
        <w:t xml:space="preserve"> from</w:t>
      </w:r>
      <w:r w:rsidR="00EE41CB" w:rsidRPr="00947B68">
        <w:rPr>
          <w:rFonts w:ascii="Times New Roman" w:eastAsia="Times New Roman" w:hAnsi="Times New Roman" w:cs="Times New Roman"/>
          <w:sz w:val="24"/>
          <w:szCs w:val="24"/>
        </w:rPr>
        <w:t xml:space="preserve"> </w:t>
      </w:r>
      <w:r w:rsidR="008B24BB" w:rsidRPr="00947B68">
        <w:rPr>
          <w:rFonts w:ascii="Times New Roman" w:eastAsia="Times New Roman" w:hAnsi="Times New Roman" w:cs="Times New Roman"/>
          <w:sz w:val="24"/>
          <w:szCs w:val="24"/>
        </w:rPr>
        <w:t xml:space="preserve">approximately June 14 to Sep 22 </w:t>
      </w:r>
      <w:r w:rsidR="00EE41CB" w:rsidRPr="00947B68">
        <w:rPr>
          <w:rFonts w:ascii="Times New Roman" w:eastAsia="Times New Roman" w:hAnsi="Times New Roman" w:cs="Times New Roman"/>
          <w:sz w:val="24"/>
          <w:szCs w:val="24"/>
        </w:rPr>
        <w:t>eliminating variability in DO</w:t>
      </w:r>
      <w:r w:rsidR="003C0787" w:rsidRPr="00947B68">
        <w:rPr>
          <w:rFonts w:ascii="Times New Roman" w:eastAsia="Times New Roman" w:hAnsi="Times New Roman" w:cs="Times New Roman"/>
          <w:sz w:val="24"/>
          <w:szCs w:val="24"/>
        </w:rPr>
        <w:t>.</w:t>
      </w:r>
      <w:r w:rsidR="008B24BB" w:rsidRPr="00947B68">
        <w:rPr>
          <w:rFonts w:ascii="Times New Roman" w:eastAsia="Times New Roman" w:hAnsi="Times New Roman" w:cs="Times New Roman"/>
          <w:sz w:val="24"/>
          <w:szCs w:val="24"/>
        </w:rPr>
        <w:t xml:space="preserve"> Although anoxic conditions were present </w:t>
      </w:r>
      <w:r w:rsidR="00061BB4">
        <w:rPr>
          <w:rFonts w:ascii="Times New Roman" w:eastAsia="Times New Roman" w:hAnsi="Times New Roman" w:cs="Times New Roman"/>
          <w:sz w:val="24"/>
          <w:szCs w:val="24"/>
        </w:rPr>
        <w:t>in</w:t>
      </w:r>
      <w:r w:rsidR="008B24BB" w:rsidRPr="00947B68">
        <w:rPr>
          <w:rFonts w:ascii="Times New Roman" w:eastAsia="Times New Roman" w:hAnsi="Times New Roman" w:cs="Times New Roman"/>
          <w:sz w:val="24"/>
          <w:szCs w:val="24"/>
        </w:rPr>
        <w:t xml:space="preserve"> almost </w:t>
      </w:r>
      <w:r w:rsidR="00061BB4" w:rsidRPr="00947B68">
        <w:rPr>
          <w:rFonts w:ascii="Times New Roman" w:eastAsia="Times New Roman" w:hAnsi="Times New Roman" w:cs="Times New Roman"/>
          <w:sz w:val="24"/>
          <w:szCs w:val="24"/>
        </w:rPr>
        <w:t>all</w:t>
      </w:r>
      <w:r w:rsidR="008B24BB" w:rsidRPr="00947B68">
        <w:rPr>
          <w:rFonts w:ascii="Times New Roman" w:eastAsia="Times New Roman" w:hAnsi="Times New Roman" w:cs="Times New Roman"/>
          <w:sz w:val="24"/>
          <w:szCs w:val="24"/>
        </w:rPr>
        <w:t xml:space="preserve"> the testing data at the bottom of Fayetteville, as well, </w:t>
      </w:r>
      <w:r w:rsidR="00231E1E" w:rsidRPr="00947B68">
        <w:rPr>
          <w:rFonts w:ascii="Times New Roman" w:eastAsia="Times New Roman" w:hAnsi="Times New Roman" w:cs="Times New Roman"/>
          <w:sz w:val="24"/>
          <w:szCs w:val="24"/>
        </w:rPr>
        <w:t>Fayetteville</w:t>
      </w:r>
      <w:r w:rsidR="008B24BB" w:rsidRPr="00947B68">
        <w:rPr>
          <w:rFonts w:ascii="Times New Roman" w:eastAsia="Times New Roman" w:hAnsi="Times New Roman" w:cs="Times New Roman"/>
          <w:sz w:val="24"/>
          <w:szCs w:val="24"/>
        </w:rPr>
        <w:t xml:space="preserve"> anoxi</w:t>
      </w:r>
      <w:r w:rsidR="00231E1E" w:rsidRPr="00947B68">
        <w:rPr>
          <w:rFonts w:ascii="Times New Roman" w:eastAsia="Times New Roman" w:hAnsi="Times New Roman" w:cs="Times New Roman"/>
          <w:sz w:val="24"/>
          <w:szCs w:val="24"/>
        </w:rPr>
        <w:t>c conditions</w:t>
      </w:r>
      <w:r w:rsidR="008B24BB" w:rsidRPr="00947B68">
        <w:rPr>
          <w:rFonts w:ascii="Times New Roman" w:eastAsia="Times New Roman" w:hAnsi="Times New Roman" w:cs="Times New Roman"/>
          <w:sz w:val="24"/>
          <w:szCs w:val="24"/>
        </w:rPr>
        <w:t xml:space="preserve"> w</w:t>
      </w:r>
      <w:r w:rsidR="00231E1E" w:rsidRPr="00947B68">
        <w:rPr>
          <w:rFonts w:ascii="Times New Roman" w:eastAsia="Times New Roman" w:hAnsi="Times New Roman" w:cs="Times New Roman"/>
          <w:sz w:val="24"/>
          <w:szCs w:val="24"/>
        </w:rPr>
        <w:t>ere</w:t>
      </w:r>
      <w:r w:rsidR="008B24BB" w:rsidRPr="00947B68">
        <w:rPr>
          <w:rFonts w:ascii="Times New Roman" w:eastAsia="Times New Roman" w:hAnsi="Times New Roman" w:cs="Times New Roman"/>
          <w:sz w:val="24"/>
          <w:szCs w:val="24"/>
        </w:rPr>
        <w:t xml:space="preserve"> more tenuous than </w:t>
      </w:r>
      <w:r w:rsidR="00061BB4">
        <w:rPr>
          <w:rFonts w:ascii="Times New Roman" w:eastAsia="Times New Roman" w:hAnsi="Times New Roman" w:cs="Times New Roman"/>
          <w:sz w:val="24"/>
          <w:szCs w:val="24"/>
        </w:rPr>
        <w:t>those</w:t>
      </w:r>
      <w:r w:rsidR="008B24BB" w:rsidRPr="00947B68">
        <w:rPr>
          <w:rFonts w:ascii="Times New Roman" w:eastAsia="Times New Roman" w:hAnsi="Times New Roman" w:cs="Times New Roman"/>
          <w:sz w:val="24"/>
          <w:szCs w:val="24"/>
        </w:rPr>
        <w:t xml:space="preserve"> observed at Maumelle despite no evidence of </w:t>
      </w:r>
      <w:r w:rsidR="00D924D3" w:rsidRPr="00947B68">
        <w:rPr>
          <w:rFonts w:ascii="Times New Roman" w:eastAsia="Times New Roman" w:hAnsi="Times New Roman" w:cs="Times New Roman"/>
          <w:sz w:val="24"/>
          <w:szCs w:val="24"/>
        </w:rPr>
        <w:t xml:space="preserve">strong </w:t>
      </w:r>
      <w:r w:rsidR="008B24BB" w:rsidRPr="00947B68">
        <w:rPr>
          <w:rFonts w:ascii="Times New Roman" w:eastAsia="Times New Roman" w:hAnsi="Times New Roman" w:cs="Times New Roman"/>
          <w:sz w:val="24"/>
          <w:szCs w:val="24"/>
        </w:rPr>
        <w:t>convective mixing (Fig</w:t>
      </w:r>
      <w:r w:rsidR="00554475" w:rsidRPr="00947B68">
        <w:rPr>
          <w:rFonts w:ascii="Times New Roman" w:eastAsia="Times New Roman" w:hAnsi="Times New Roman" w:cs="Times New Roman"/>
          <w:sz w:val="24"/>
          <w:szCs w:val="24"/>
        </w:rPr>
        <w:t>. 2</w:t>
      </w:r>
      <w:r w:rsidR="008B24BB" w:rsidRPr="00947B68">
        <w:rPr>
          <w:rFonts w:ascii="Times New Roman" w:eastAsia="Times New Roman" w:hAnsi="Times New Roman" w:cs="Times New Roman"/>
          <w:sz w:val="24"/>
          <w:szCs w:val="24"/>
        </w:rPr>
        <w:t>).</w:t>
      </w:r>
      <w:r w:rsidR="00F376E9" w:rsidRPr="00947B68">
        <w:rPr>
          <w:rFonts w:ascii="Times New Roman" w:eastAsia="Times New Roman" w:hAnsi="Times New Roman" w:cs="Times New Roman"/>
          <w:sz w:val="24"/>
          <w:szCs w:val="24"/>
        </w:rPr>
        <w:t xml:space="preserve"> Consequently, Fayetteville bottom </w:t>
      </w:r>
      <w:r w:rsidR="001563EF" w:rsidRPr="00947B68">
        <w:rPr>
          <w:rFonts w:ascii="Times New Roman" w:eastAsia="Times New Roman" w:hAnsi="Times New Roman" w:cs="Times New Roman"/>
          <w:sz w:val="24"/>
          <w:szCs w:val="24"/>
        </w:rPr>
        <w:t>DO</w:t>
      </w:r>
      <w:r w:rsidR="00F376E9" w:rsidRPr="00947B68">
        <w:rPr>
          <w:rFonts w:ascii="Times New Roman" w:eastAsia="Times New Roman" w:hAnsi="Times New Roman" w:cs="Times New Roman"/>
          <w:sz w:val="24"/>
          <w:szCs w:val="24"/>
        </w:rPr>
        <w:t xml:space="preserve"> </w:t>
      </w:r>
      <w:r w:rsidR="00B25F21">
        <w:rPr>
          <w:rFonts w:ascii="Times New Roman" w:eastAsia="Times New Roman" w:hAnsi="Times New Roman" w:cs="Times New Roman"/>
          <w:sz w:val="24"/>
          <w:szCs w:val="24"/>
        </w:rPr>
        <w:t xml:space="preserve">predictions </w:t>
      </w:r>
      <w:r w:rsidR="008828C2" w:rsidRPr="00947B68">
        <w:rPr>
          <w:rFonts w:ascii="Times New Roman" w:eastAsia="Times New Roman" w:hAnsi="Times New Roman" w:cs="Times New Roman"/>
          <w:sz w:val="24"/>
          <w:szCs w:val="24"/>
        </w:rPr>
        <w:t>(</w:t>
      </w:r>
      <w:r w:rsidR="009D7752" w:rsidRPr="00947B68">
        <w:rPr>
          <w:rFonts w:ascii="Times New Roman" w:eastAsia="Times New Roman" w:hAnsi="Times New Roman" w:cs="Times New Roman"/>
          <w:sz w:val="24"/>
          <w:szCs w:val="24"/>
        </w:rPr>
        <w:t xml:space="preserve">RMSE: </w:t>
      </w:r>
      <w:r w:rsidR="008828C2" w:rsidRPr="00947B68">
        <w:rPr>
          <w:rFonts w:ascii="Times New Roman" w:eastAsia="Times New Roman" w:hAnsi="Times New Roman" w:cs="Times New Roman"/>
          <w:sz w:val="24"/>
          <w:szCs w:val="24"/>
        </w:rPr>
        <w:t xml:space="preserve">0.83 mg/L, CI: 0.19-1.5) </w:t>
      </w:r>
      <w:r w:rsidR="00B25F21">
        <w:rPr>
          <w:rFonts w:ascii="Times New Roman" w:eastAsia="Times New Roman" w:hAnsi="Times New Roman" w:cs="Times New Roman"/>
          <w:sz w:val="24"/>
          <w:szCs w:val="24"/>
        </w:rPr>
        <w:t>were</w:t>
      </w:r>
      <w:r w:rsidR="00F376E9" w:rsidRPr="00947B68">
        <w:rPr>
          <w:rFonts w:ascii="Times New Roman" w:eastAsia="Times New Roman" w:hAnsi="Times New Roman" w:cs="Times New Roman"/>
          <w:sz w:val="24"/>
          <w:szCs w:val="24"/>
        </w:rPr>
        <w:t xml:space="preserve"> less precise </w:t>
      </w:r>
      <w:r w:rsidR="00C9058A" w:rsidRPr="00947B68">
        <w:rPr>
          <w:rFonts w:ascii="Times New Roman" w:eastAsia="Times New Roman" w:hAnsi="Times New Roman" w:cs="Times New Roman"/>
          <w:sz w:val="24"/>
          <w:szCs w:val="24"/>
        </w:rPr>
        <w:t>than Maumelle</w:t>
      </w:r>
      <w:r w:rsidR="00E34845" w:rsidRPr="00947B68">
        <w:rPr>
          <w:rFonts w:ascii="Times New Roman" w:eastAsia="Times New Roman" w:hAnsi="Times New Roman" w:cs="Times New Roman"/>
          <w:sz w:val="24"/>
          <w:szCs w:val="24"/>
        </w:rPr>
        <w:t xml:space="preserve"> bottom DO during the warm season</w:t>
      </w:r>
      <w:r w:rsidR="001178A5" w:rsidRPr="00947B68">
        <w:rPr>
          <w:rFonts w:ascii="Times New Roman" w:eastAsia="Times New Roman" w:hAnsi="Times New Roman" w:cs="Times New Roman"/>
          <w:sz w:val="24"/>
          <w:szCs w:val="24"/>
        </w:rPr>
        <w:t xml:space="preserve">, </w:t>
      </w:r>
      <w:r w:rsidR="00E05C27" w:rsidRPr="00947B68">
        <w:rPr>
          <w:rFonts w:ascii="Times New Roman" w:eastAsia="Times New Roman" w:hAnsi="Times New Roman" w:cs="Times New Roman"/>
          <w:sz w:val="24"/>
          <w:szCs w:val="24"/>
        </w:rPr>
        <w:t xml:space="preserve">and more </w:t>
      </w:r>
      <w:proofErr w:type="gramStart"/>
      <w:r w:rsidR="001178A5" w:rsidRPr="00947B68">
        <w:rPr>
          <w:rFonts w:ascii="Times New Roman" w:eastAsia="Times New Roman" w:hAnsi="Times New Roman" w:cs="Times New Roman"/>
          <w:sz w:val="24"/>
          <w:szCs w:val="24"/>
        </w:rPr>
        <w:t>similar to</w:t>
      </w:r>
      <w:proofErr w:type="gramEnd"/>
      <w:r w:rsidR="001178A5" w:rsidRPr="00947B68">
        <w:rPr>
          <w:rFonts w:ascii="Times New Roman" w:eastAsia="Times New Roman" w:hAnsi="Times New Roman" w:cs="Times New Roman"/>
          <w:sz w:val="24"/>
          <w:szCs w:val="24"/>
        </w:rPr>
        <w:t xml:space="preserve"> warm season bottom </w:t>
      </w:r>
      <w:r w:rsidR="000C49B4" w:rsidRPr="00947B68">
        <w:rPr>
          <w:rFonts w:ascii="Times New Roman" w:eastAsia="Times New Roman" w:hAnsi="Times New Roman" w:cs="Times New Roman"/>
          <w:sz w:val="24"/>
          <w:szCs w:val="24"/>
        </w:rPr>
        <w:t>RMSE</w:t>
      </w:r>
      <w:r w:rsidR="001178A5" w:rsidRPr="00947B68">
        <w:rPr>
          <w:rFonts w:ascii="Times New Roman" w:eastAsia="Times New Roman" w:hAnsi="Times New Roman" w:cs="Times New Roman"/>
          <w:sz w:val="24"/>
          <w:szCs w:val="24"/>
        </w:rPr>
        <w:t xml:space="preserve"> in the polymictic reservoirs Eagle Mountain (</w:t>
      </w:r>
      <w:r w:rsidR="005C1978" w:rsidRPr="00947B68">
        <w:rPr>
          <w:rFonts w:ascii="Times New Roman" w:eastAsia="Times New Roman" w:hAnsi="Times New Roman" w:cs="Times New Roman"/>
          <w:sz w:val="24"/>
          <w:szCs w:val="24"/>
        </w:rPr>
        <w:t>0.77</w:t>
      </w:r>
      <w:r w:rsidR="007C4010">
        <w:rPr>
          <w:rFonts w:ascii="Times New Roman" w:eastAsia="Times New Roman" w:hAnsi="Times New Roman" w:cs="Times New Roman"/>
          <w:sz w:val="24"/>
          <w:szCs w:val="24"/>
        </w:rPr>
        <w:t xml:space="preserve"> mg/L</w:t>
      </w:r>
      <w:r w:rsidR="005C1978" w:rsidRPr="00947B68">
        <w:rPr>
          <w:rFonts w:ascii="Times New Roman" w:eastAsia="Times New Roman" w:hAnsi="Times New Roman" w:cs="Times New Roman"/>
          <w:sz w:val="24"/>
          <w:szCs w:val="24"/>
        </w:rPr>
        <w:t>, CI: 0.36-1.2</w:t>
      </w:r>
      <w:r w:rsidR="001178A5" w:rsidRPr="00947B68">
        <w:rPr>
          <w:rFonts w:ascii="Times New Roman" w:eastAsia="Times New Roman" w:hAnsi="Times New Roman" w:cs="Times New Roman"/>
          <w:sz w:val="24"/>
          <w:szCs w:val="24"/>
        </w:rPr>
        <w:t>) and Richland-Chambers (</w:t>
      </w:r>
      <w:r w:rsidR="00BD5943" w:rsidRPr="00947B68">
        <w:rPr>
          <w:rFonts w:ascii="Times New Roman" w:eastAsia="Times New Roman" w:hAnsi="Times New Roman" w:cs="Times New Roman"/>
          <w:sz w:val="24"/>
          <w:szCs w:val="24"/>
        </w:rPr>
        <w:t>0.55</w:t>
      </w:r>
      <w:r w:rsidR="009D7752" w:rsidRPr="00947B68">
        <w:rPr>
          <w:rFonts w:ascii="Times New Roman" w:eastAsia="Times New Roman" w:hAnsi="Times New Roman" w:cs="Times New Roman"/>
          <w:sz w:val="24"/>
          <w:szCs w:val="24"/>
        </w:rPr>
        <w:t xml:space="preserve"> mg/L</w:t>
      </w:r>
      <w:r w:rsidR="00BD5943" w:rsidRPr="00947B68">
        <w:rPr>
          <w:rFonts w:ascii="Times New Roman" w:eastAsia="Times New Roman" w:hAnsi="Times New Roman" w:cs="Times New Roman"/>
          <w:sz w:val="24"/>
          <w:szCs w:val="24"/>
        </w:rPr>
        <w:t>, CI: 0.16-0.94</w:t>
      </w:r>
      <w:r w:rsidR="001178A5" w:rsidRPr="00947B68">
        <w:rPr>
          <w:rFonts w:ascii="Times New Roman" w:eastAsia="Times New Roman" w:hAnsi="Times New Roman" w:cs="Times New Roman"/>
          <w:sz w:val="24"/>
          <w:szCs w:val="24"/>
        </w:rPr>
        <w:t>)</w:t>
      </w:r>
      <w:r w:rsidR="00B865A2" w:rsidRPr="00947B68">
        <w:rPr>
          <w:rFonts w:ascii="Times New Roman" w:eastAsia="Times New Roman" w:hAnsi="Times New Roman" w:cs="Times New Roman"/>
          <w:sz w:val="24"/>
          <w:szCs w:val="24"/>
        </w:rPr>
        <w:t>.</w:t>
      </w:r>
    </w:p>
    <w:p w14:paraId="19938613" w14:textId="1934A6CA" w:rsidR="001A7502" w:rsidRPr="00947B68" w:rsidRDefault="007B1707"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M</w:t>
      </w:r>
      <w:r w:rsidR="0009012B" w:rsidRPr="00947B68">
        <w:rPr>
          <w:rFonts w:ascii="Times New Roman" w:eastAsia="Times New Roman" w:hAnsi="Times New Roman" w:cs="Times New Roman"/>
          <w:sz w:val="24"/>
          <w:szCs w:val="24"/>
        </w:rPr>
        <w:t>ixing</w:t>
      </w:r>
      <w:r w:rsidRPr="00947B68">
        <w:rPr>
          <w:rFonts w:ascii="Times New Roman" w:eastAsia="Times New Roman" w:hAnsi="Times New Roman" w:cs="Times New Roman"/>
          <w:sz w:val="24"/>
          <w:szCs w:val="24"/>
        </w:rPr>
        <w:t xml:space="preserve"> (</w:t>
      </w:r>
      <w:r w:rsidR="006155ED" w:rsidRPr="00947B68">
        <w:rPr>
          <w:rFonts w:ascii="Times New Roman" w:eastAsia="Times New Roman" w:hAnsi="Times New Roman" w:cs="Times New Roman"/>
          <w:sz w:val="24"/>
          <w:szCs w:val="24"/>
        </w:rPr>
        <w:t xml:space="preserve">daily </w:t>
      </w:r>
      <w:r w:rsidRPr="00947B68">
        <w:rPr>
          <w:rFonts w:ascii="Times New Roman" w:eastAsia="Times New Roman" w:hAnsi="Times New Roman" w:cs="Times New Roman"/>
          <w:sz w:val="24"/>
          <w:szCs w:val="24"/>
        </w:rPr>
        <w:t>Schmidt stability</w:t>
      </w:r>
      <w:r w:rsidR="006155ED" w:rsidRPr="00947B68">
        <w:rPr>
          <w:rFonts w:ascii="Times New Roman" w:eastAsia="Times New Roman" w:hAnsi="Times New Roman" w:cs="Times New Roman"/>
          <w:sz w:val="24"/>
          <w:szCs w:val="24"/>
        </w:rPr>
        <w:t xml:space="preserve"> standard deviation</w:t>
      </w:r>
      <w:r w:rsidRPr="00947B68">
        <w:rPr>
          <w:rFonts w:ascii="Times New Roman" w:eastAsia="Times New Roman" w:hAnsi="Times New Roman" w:cs="Times New Roman"/>
          <w:sz w:val="24"/>
          <w:szCs w:val="24"/>
        </w:rPr>
        <w:t>)</w:t>
      </w:r>
      <w:r w:rsidR="00F177F9" w:rsidRPr="00947B68">
        <w:rPr>
          <w:rFonts w:ascii="Times New Roman" w:eastAsia="Times New Roman" w:hAnsi="Times New Roman" w:cs="Times New Roman"/>
          <w:sz w:val="24"/>
          <w:szCs w:val="24"/>
        </w:rPr>
        <w:t xml:space="preserve"> had </w:t>
      </w:r>
      <w:r w:rsidR="00E75626" w:rsidRPr="00947B68">
        <w:rPr>
          <w:rFonts w:ascii="Times New Roman" w:eastAsia="Times New Roman" w:hAnsi="Times New Roman" w:cs="Times New Roman"/>
          <w:sz w:val="24"/>
          <w:szCs w:val="24"/>
        </w:rPr>
        <w:t>only minimal</w:t>
      </w:r>
      <w:r w:rsidR="00144656" w:rsidRPr="00947B68">
        <w:rPr>
          <w:rFonts w:ascii="Times New Roman" w:eastAsia="Times New Roman" w:hAnsi="Times New Roman" w:cs="Times New Roman"/>
          <w:sz w:val="24"/>
          <w:szCs w:val="24"/>
        </w:rPr>
        <w:t xml:space="preserve"> linear</w:t>
      </w:r>
      <w:r w:rsidR="00F177F9" w:rsidRPr="00947B68">
        <w:rPr>
          <w:rFonts w:ascii="Times New Roman" w:eastAsia="Times New Roman" w:hAnsi="Times New Roman" w:cs="Times New Roman"/>
          <w:sz w:val="24"/>
          <w:szCs w:val="24"/>
        </w:rPr>
        <w:t xml:space="preserve"> influence </w:t>
      </w:r>
      <w:r w:rsidR="0097430D" w:rsidRPr="00947B68">
        <w:rPr>
          <w:rFonts w:ascii="Times New Roman" w:eastAsia="Times New Roman" w:hAnsi="Times New Roman" w:cs="Times New Roman"/>
          <w:sz w:val="24"/>
          <w:szCs w:val="24"/>
        </w:rPr>
        <w:t>on the mean predicted</w:t>
      </w:r>
      <w:r w:rsidR="00DE6A38" w:rsidRPr="00947B68">
        <w:rPr>
          <w:rFonts w:ascii="Times New Roman" w:eastAsia="Times New Roman" w:hAnsi="Times New Roman" w:cs="Times New Roman"/>
          <w:sz w:val="24"/>
          <w:szCs w:val="24"/>
        </w:rPr>
        <w:t xml:space="preserve"> daily</w:t>
      </w:r>
      <w:r w:rsidR="0097430D" w:rsidRPr="00947B68">
        <w:rPr>
          <w:rFonts w:ascii="Times New Roman" w:eastAsia="Times New Roman" w:hAnsi="Times New Roman" w:cs="Times New Roman"/>
          <w:sz w:val="24"/>
          <w:szCs w:val="24"/>
        </w:rPr>
        <w:t xml:space="preserve"> RMSE at any reservoir or depth</w:t>
      </w:r>
      <w:r w:rsidR="00EB0D17" w:rsidRPr="00947B68">
        <w:rPr>
          <w:rFonts w:ascii="Times New Roman" w:eastAsia="Times New Roman" w:hAnsi="Times New Roman" w:cs="Times New Roman"/>
          <w:sz w:val="24"/>
          <w:szCs w:val="24"/>
        </w:rPr>
        <w:t xml:space="preserve"> (</w:t>
      </w:r>
      <w:r w:rsidR="00DE6A38" w:rsidRPr="00947B68">
        <w:rPr>
          <w:rFonts w:ascii="Times New Roman" w:eastAsia="Times New Roman" w:hAnsi="Times New Roman" w:cs="Times New Roman"/>
          <w:sz w:val="24"/>
          <w:szCs w:val="24"/>
        </w:rPr>
        <w:t>Fig. 5</w:t>
      </w:r>
      <w:r w:rsidR="00EB0D17" w:rsidRPr="00947B68">
        <w:rPr>
          <w:rFonts w:ascii="Times New Roman" w:eastAsia="Times New Roman" w:hAnsi="Times New Roman" w:cs="Times New Roman"/>
          <w:sz w:val="24"/>
          <w:szCs w:val="24"/>
        </w:rPr>
        <w:t>)</w:t>
      </w:r>
      <w:r w:rsidR="0097430D" w:rsidRPr="00947B68">
        <w:rPr>
          <w:rFonts w:ascii="Times New Roman" w:eastAsia="Times New Roman" w:hAnsi="Times New Roman" w:cs="Times New Roman"/>
          <w:sz w:val="24"/>
          <w:szCs w:val="24"/>
        </w:rPr>
        <w:t xml:space="preserve">. </w:t>
      </w:r>
      <w:r w:rsidR="00CC4AAD" w:rsidRPr="00947B68">
        <w:rPr>
          <w:rFonts w:ascii="Times New Roman" w:eastAsia="Times New Roman" w:hAnsi="Times New Roman" w:cs="Times New Roman"/>
          <w:sz w:val="24"/>
          <w:szCs w:val="24"/>
        </w:rPr>
        <w:t>This effect was limited to the middle and surface depths</w:t>
      </w:r>
      <w:r w:rsidR="00C00759" w:rsidRPr="00947B68">
        <w:rPr>
          <w:rFonts w:ascii="Times New Roman" w:eastAsia="Times New Roman" w:hAnsi="Times New Roman" w:cs="Times New Roman"/>
          <w:sz w:val="24"/>
          <w:szCs w:val="24"/>
        </w:rPr>
        <w:t xml:space="preserve"> of Eagle Mountain where </w:t>
      </w:r>
      <w:r w:rsidR="00B300B9" w:rsidRPr="00947B68">
        <w:rPr>
          <w:rFonts w:ascii="Times New Roman" w:eastAsia="Times New Roman" w:hAnsi="Times New Roman" w:cs="Times New Roman"/>
          <w:sz w:val="24"/>
          <w:szCs w:val="24"/>
        </w:rPr>
        <w:t>RMSE</w:t>
      </w:r>
      <w:r w:rsidR="00C23A1B" w:rsidRPr="00947B68">
        <w:rPr>
          <w:rFonts w:ascii="Times New Roman" w:eastAsia="Times New Roman" w:hAnsi="Times New Roman" w:cs="Times New Roman"/>
          <w:sz w:val="24"/>
          <w:szCs w:val="24"/>
        </w:rPr>
        <w:t xml:space="preserve"> increased</w:t>
      </w:r>
      <w:r w:rsidR="00B300B9" w:rsidRPr="00947B68">
        <w:rPr>
          <w:rFonts w:ascii="Times New Roman" w:eastAsia="Times New Roman" w:hAnsi="Times New Roman" w:cs="Times New Roman"/>
          <w:sz w:val="24"/>
          <w:szCs w:val="24"/>
        </w:rPr>
        <w:t xml:space="preserve"> by </w:t>
      </w:r>
      <w:r w:rsidR="00F64A6C" w:rsidRPr="00947B68">
        <w:rPr>
          <w:rFonts w:ascii="Times New Roman" w:eastAsia="Times New Roman" w:hAnsi="Times New Roman" w:cs="Times New Roman"/>
          <w:sz w:val="24"/>
          <w:szCs w:val="24"/>
        </w:rPr>
        <w:t>0.03</w:t>
      </w:r>
      <w:r w:rsidR="00FF4A2E" w:rsidRPr="00947B68">
        <w:rPr>
          <w:rFonts w:ascii="Times New Roman" w:eastAsia="Times New Roman" w:hAnsi="Times New Roman" w:cs="Times New Roman"/>
          <w:sz w:val="24"/>
          <w:szCs w:val="24"/>
        </w:rPr>
        <w:t>0</w:t>
      </w:r>
      <w:r w:rsidR="00B300B9" w:rsidRPr="00947B68">
        <w:rPr>
          <w:rFonts w:ascii="Times New Roman" w:eastAsia="Times New Roman" w:hAnsi="Times New Roman" w:cs="Times New Roman"/>
          <w:sz w:val="24"/>
          <w:szCs w:val="24"/>
        </w:rPr>
        <w:t xml:space="preserve"> (CI: 0.009</w:t>
      </w:r>
      <w:r w:rsidR="00F64A6C" w:rsidRPr="00947B68">
        <w:rPr>
          <w:rFonts w:ascii="Times New Roman" w:eastAsia="Times New Roman" w:hAnsi="Times New Roman" w:cs="Times New Roman"/>
          <w:sz w:val="24"/>
          <w:szCs w:val="24"/>
        </w:rPr>
        <w:t>-0.052) and 0.0</w:t>
      </w:r>
      <w:r w:rsidR="00FF4A2E" w:rsidRPr="00947B68">
        <w:rPr>
          <w:rFonts w:ascii="Times New Roman" w:eastAsia="Times New Roman" w:hAnsi="Times New Roman" w:cs="Times New Roman"/>
          <w:sz w:val="24"/>
          <w:szCs w:val="24"/>
        </w:rPr>
        <w:t>26 (CI: 0.007-0.046)</w:t>
      </w:r>
      <w:r w:rsidR="00455F19" w:rsidRPr="00947B68">
        <w:rPr>
          <w:rFonts w:ascii="Times New Roman" w:eastAsia="Times New Roman" w:hAnsi="Times New Roman" w:cs="Times New Roman"/>
          <w:sz w:val="24"/>
          <w:szCs w:val="24"/>
        </w:rPr>
        <w:t xml:space="preserve"> mg/L</w:t>
      </w:r>
      <w:r w:rsidR="00034E1D" w:rsidRPr="00947B68">
        <w:rPr>
          <w:rFonts w:ascii="Times New Roman" w:eastAsia="Times New Roman" w:hAnsi="Times New Roman" w:cs="Times New Roman"/>
          <w:sz w:val="24"/>
          <w:szCs w:val="24"/>
        </w:rPr>
        <w:t xml:space="preserve"> per unit change in mixing</w:t>
      </w:r>
      <w:r w:rsidR="00214F3F" w:rsidRPr="00947B68">
        <w:rPr>
          <w:rFonts w:ascii="Times New Roman" w:eastAsia="Times New Roman" w:hAnsi="Times New Roman" w:cs="Times New Roman"/>
          <w:sz w:val="24"/>
          <w:szCs w:val="24"/>
        </w:rPr>
        <w:t>.</w:t>
      </w:r>
    </w:p>
    <w:p w14:paraId="2FF6DE54" w14:textId="77777777" w:rsidR="00E97BC2" w:rsidRPr="00947B68" w:rsidRDefault="00E97BC2" w:rsidP="00947B68">
      <w:pPr>
        <w:spacing w:line="480" w:lineRule="auto"/>
        <w:rPr>
          <w:rFonts w:ascii="Times New Roman" w:eastAsia="Times New Roman" w:hAnsi="Times New Roman" w:cs="Times New Roman"/>
          <w:sz w:val="24"/>
          <w:szCs w:val="24"/>
        </w:rPr>
      </w:pPr>
    </w:p>
    <w:p w14:paraId="5FFF3AC1" w14:textId="008C0739" w:rsidR="00F74919" w:rsidRPr="00947B68" w:rsidRDefault="00F74919"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Predictor importance</w:t>
      </w:r>
    </w:p>
    <w:p w14:paraId="6946B60C" w14:textId="55A31BFD" w:rsidR="00F74719" w:rsidRPr="00947B68" w:rsidRDefault="00881D9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Across reservoirs, t</w:t>
      </w:r>
      <w:r w:rsidR="002E3441" w:rsidRPr="00947B68">
        <w:rPr>
          <w:rFonts w:ascii="Times New Roman" w:eastAsia="Times New Roman" w:hAnsi="Times New Roman" w:cs="Times New Roman"/>
          <w:sz w:val="24"/>
          <w:szCs w:val="24"/>
        </w:rPr>
        <w:t>he most important predictor</w:t>
      </w:r>
      <w:r w:rsidR="00FD6599" w:rsidRPr="00947B68">
        <w:rPr>
          <w:rFonts w:ascii="Times New Roman" w:eastAsia="Times New Roman" w:hAnsi="Times New Roman" w:cs="Times New Roman"/>
          <w:sz w:val="24"/>
          <w:szCs w:val="24"/>
        </w:rPr>
        <w:t>s were d</w:t>
      </w:r>
      <w:r w:rsidR="00B001AB" w:rsidRPr="00947B68">
        <w:rPr>
          <w:rFonts w:ascii="Times New Roman" w:eastAsia="Times New Roman" w:hAnsi="Times New Roman" w:cs="Times New Roman"/>
          <w:sz w:val="24"/>
          <w:szCs w:val="24"/>
        </w:rPr>
        <w:t xml:space="preserve">epth, </w:t>
      </w:r>
      <w:r w:rsidR="009472F4" w:rsidRPr="00947B68">
        <w:rPr>
          <w:rFonts w:ascii="Times New Roman" w:eastAsia="Times New Roman" w:hAnsi="Times New Roman" w:cs="Times New Roman"/>
          <w:sz w:val="24"/>
          <w:szCs w:val="24"/>
        </w:rPr>
        <w:t>water temperature</w:t>
      </w:r>
      <w:r w:rsidR="00FD6599" w:rsidRPr="00947B68">
        <w:rPr>
          <w:rFonts w:ascii="Times New Roman" w:eastAsia="Times New Roman" w:hAnsi="Times New Roman" w:cs="Times New Roman"/>
          <w:sz w:val="24"/>
          <w:szCs w:val="24"/>
        </w:rPr>
        <w:t xml:space="preserve">, and day of year, which </w:t>
      </w:r>
      <w:r w:rsidR="00BB5891" w:rsidRPr="00947B68">
        <w:rPr>
          <w:rFonts w:ascii="Times New Roman" w:eastAsia="Times New Roman" w:hAnsi="Times New Roman" w:cs="Times New Roman"/>
          <w:sz w:val="24"/>
          <w:szCs w:val="24"/>
        </w:rPr>
        <w:t xml:space="preserve">on average </w:t>
      </w:r>
      <w:r w:rsidR="00E92EF8" w:rsidRPr="00947B68">
        <w:rPr>
          <w:rFonts w:ascii="Times New Roman" w:eastAsia="Times New Roman" w:hAnsi="Times New Roman" w:cs="Times New Roman"/>
          <w:sz w:val="24"/>
          <w:szCs w:val="24"/>
        </w:rPr>
        <w:t xml:space="preserve">respectively </w:t>
      </w:r>
      <w:r w:rsidR="00BB5891" w:rsidRPr="00947B68">
        <w:rPr>
          <w:rFonts w:ascii="Times New Roman" w:eastAsia="Times New Roman" w:hAnsi="Times New Roman" w:cs="Times New Roman"/>
          <w:sz w:val="24"/>
          <w:szCs w:val="24"/>
        </w:rPr>
        <w:t>contributed 28,</w:t>
      </w:r>
      <w:r w:rsidR="006130C2" w:rsidRPr="00947B68">
        <w:rPr>
          <w:rFonts w:ascii="Times New Roman" w:eastAsia="Times New Roman" w:hAnsi="Times New Roman" w:cs="Times New Roman"/>
          <w:sz w:val="24"/>
          <w:szCs w:val="24"/>
        </w:rPr>
        <w:t xml:space="preserve"> 20, and 19%</w:t>
      </w:r>
      <w:r w:rsidR="00FD6599"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 xml:space="preserve">of </w:t>
      </w:r>
      <w:r w:rsidR="0012350C" w:rsidRPr="00947B68">
        <w:rPr>
          <w:rFonts w:ascii="Times New Roman" w:eastAsia="Times New Roman" w:hAnsi="Times New Roman" w:cs="Times New Roman"/>
          <w:sz w:val="24"/>
          <w:szCs w:val="24"/>
        </w:rPr>
        <w:t>predictive force</w:t>
      </w:r>
      <w:r w:rsidR="003C68BF" w:rsidRPr="00947B68">
        <w:rPr>
          <w:rFonts w:ascii="Times New Roman" w:eastAsia="Times New Roman" w:hAnsi="Times New Roman" w:cs="Times New Roman"/>
          <w:sz w:val="24"/>
          <w:szCs w:val="24"/>
        </w:rPr>
        <w:t xml:space="preserve"> (as normalized S</w:t>
      </w:r>
      <w:r w:rsidR="00A3141C" w:rsidRPr="00947B68">
        <w:rPr>
          <w:rFonts w:ascii="Times New Roman" w:eastAsia="Times New Roman" w:hAnsi="Times New Roman" w:cs="Times New Roman"/>
          <w:sz w:val="24"/>
          <w:szCs w:val="24"/>
        </w:rPr>
        <w:t>HAP</w:t>
      </w:r>
      <w:r w:rsidR="003C68BF" w:rsidRPr="00947B68">
        <w:rPr>
          <w:rFonts w:ascii="Times New Roman" w:eastAsia="Times New Roman" w:hAnsi="Times New Roman" w:cs="Times New Roman"/>
          <w:sz w:val="24"/>
          <w:szCs w:val="24"/>
        </w:rPr>
        <w:t>)</w:t>
      </w:r>
      <w:r w:rsidR="0012350C"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to DO predictions</w:t>
      </w:r>
      <w:r w:rsidR="00394CB5" w:rsidRPr="00947B68">
        <w:rPr>
          <w:rFonts w:ascii="Times New Roman" w:eastAsia="Times New Roman" w:hAnsi="Times New Roman" w:cs="Times New Roman"/>
          <w:sz w:val="24"/>
          <w:szCs w:val="24"/>
        </w:rPr>
        <w:t xml:space="preserve"> (Fig</w:t>
      </w:r>
      <w:r w:rsidR="00554475" w:rsidRPr="00947B68">
        <w:rPr>
          <w:rFonts w:ascii="Times New Roman" w:eastAsia="Times New Roman" w:hAnsi="Times New Roman" w:cs="Times New Roman"/>
          <w:sz w:val="24"/>
          <w:szCs w:val="24"/>
        </w:rPr>
        <w:t>.</w:t>
      </w:r>
      <w:r w:rsidR="00394CB5" w:rsidRPr="00947B68">
        <w:rPr>
          <w:rFonts w:ascii="Times New Roman" w:eastAsia="Times New Roman" w:hAnsi="Times New Roman" w:cs="Times New Roman"/>
          <w:sz w:val="24"/>
          <w:szCs w:val="24"/>
        </w:rPr>
        <w:t xml:space="preserve"> S</w:t>
      </w:r>
      <w:r w:rsidR="00554475" w:rsidRPr="00947B68">
        <w:rPr>
          <w:rFonts w:ascii="Times New Roman" w:eastAsia="Times New Roman" w:hAnsi="Times New Roman" w:cs="Times New Roman"/>
          <w:sz w:val="24"/>
          <w:szCs w:val="24"/>
        </w:rPr>
        <w:t>1</w:t>
      </w:r>
      <w:r w:rsidR="00394CB5" w:rsidRPr="00947B68">
        <w:rPr>
          <w:rFonts w:ascii="Times New Roman" w:eastAsia="Times New Roman" w:hAnsi="Times New Roman" w:cs="Times New Roman"/>
          <w:sz w:val="24"/>
          <w:szCs w:val="24"/>
        </w:rPr>
        <w:t>)</w:t>
      </w:r>
      <w:r w:rsidR="006130C2" w:rsidRPr="00947B68">
        <w:rPr>
          <w:rFonts w:ascii="Times New Roman" w:eastAsia="Times New Roman" w:hAnsi="Times New Roman" w:cs="Times New Roman"/>
          <w:sz w:val="24"/>
          <w:szCs w:val="24"/>
        </w:rPr>
        <w:t>.</w:t>
      </w:r>
      <w:r w:rsidR="003C68BF" w:rsidRPr="00947B68">
        <w:rPr>
          <w:rFonts w:ascii="Times New Roman" w:eastAsia="Times New Roman" w:hAnsi="Times New Roman" w:cs="Times New Roman"/>
          <w:sz w:val="24"/>
          <w:szCs w:val="24"/>
        </w:rPr>
        <w:t xml:space="preserve"> </w:t>
      </w:r>
      <w:r w:rsidR="004E680B" w:rsidRPr="00947B68">
        <w:rPr>
          <w:rFonts w:ascii="Times New Roman" w:eastAsia="Times New Roman" w:hAnsi="Times New Roman" w:cs="Times New Roman"/>
          <w:sz w:val="24"/>
          <w:szCs w:val="24"/>
        </w:rPr>
        <w:t>Th</w:t>
      </w:r>
      <w:r w:rsidR="00B007A5" w:rsidRPr="00947B68">
        <w:rPr>
          <w:rFonts w:ascii="Times New Roman" w:eastAsia="Times New Roman" w:hAnsi="Times New Roman" w:cs="Times New Roman"/>
          <w:sz w:val="24"/>
          <w:szCs w:val="24"/>
        </w:rPr>
        <w:t xml:space="preserve">e other predictors (Dewpoint, </w:t>
      </w:r>
      <w:r w:rsidR="00283568" w:rsidRPr="00947B68">
        <w:rPr>
          <w:rFonts w:ascii="Times New Roman" w:eastAsia="Times New Roman" w:hAnsi="Times New Roman" w:cs="Times New Roman"/>
          <w:sz w:val="24"/>
          <w:szCs w:val="24"/>
        </w:rPr>
        <w:t xml:space="preserve">cloud cover, air temperature, </w:t>
      </w:r>
      <w:r w:rsidR="00957833" w:rsidRPr="00947B68">
        <w:rPr>
          <w:rFonts w:ascii="Times New Roman" w:eastAsia="Times New Roman" w:hAnsi="Times New Roman" w:cs="Times New Roman"/>
          <w:sz w:val="24"/>
          <w:szCs w:val="24"/>
        </w:rPr>
        <w:t>air pressure, (south and west) wind,</w:t>
      </w:r>
      <w:r w:rsidR="004E680B" w:rsidRPr="00947B68">
        <w:rPr>
          <w:rFonts w:ascii="Times New Roman" w:eastAsia="Times New Roman" w:hAnsi="Times New Roman" w:cs="Times New Roman"/>
          <w:sz w:val="24"/>
          <w:szCs w:val="24"/>
        </w:rPr>
        <w:t xml:space="preserve"> contributed </w:t>
      </w:r>
      <w:r w:rsidR="00B007A5" w:rsidRPr="00947B68">
        <w:rPr>
          <w:rFonts w:ascii="Times New Roman" w:eastAsia="Times New Roman" w:hAnsi="Times New Roman" w:cs="Times New Roman"/>
          <w:sz w:val="24"/>
          <w:szCs w:val="24"/>
        </w:rPr>
        <w:t>4-10% on average</w:t>
      </w:r>
      <w:r w:rsidR="00335ED9" w:rsidRPr="00947B68">
        <w:rPr>
          <w:rFonts w:ascii="Times New Roman" w:eastAsia="Times New Roman" w:hAnsi="Times New Roman" w:cs="Times New Roman"/>
          <w:sz w:val="24"/>
          <w:szCs w:val="24"/>
        </w:rPr>
        <w:t>.</w:t>
      </w:r>
      <w:r w:rsidR="0014146E">
        <w:rPr>
          <w:rFonts w:ascii="Times New Roman" w:eastAsia="Times New Roman" w:hAnsi="Times New Roman" w:cs="Times New Roman"/>
          <w:sz w:val="24"/>
          <w:szCs w:val="24"/>
        </w:rPr>
        <w:t xml:space="preserve"> </w:t>
      </w:r>
      <w:r w:rsidR="00FA1E24">
        <w:rPr>
          <w:rFonts w:ascii="Times New Roman" w:eastAsia="Times New Roman" w:hAnsi="Times New Roman" w:cs="Times New Roman"/>
          <w:sz w:val="24"/>
          <w:szCs w:val="24"/>
        </w:rPr>
        <w:t xml:space="preserve">Note that quantitative comparisons of SHAP </w:t>
      </w:r>
      <w:r w:rsidR="00766D33">
        <w:rPr>
          <w:rFonts w:ascii="Times New Roman" w:eastAsia="Times New Roman" w:hAnsi="Times New Roman" w:cs="Times New Roman"/>
          <w:sz w:val="24"/>
          <w:szCs w:val="24"/>
        </w:rPr>
        <w:t>below</w:t>
      </w:r>
      <w:r w:rsidR="00FA1E24">
        <w:rPr>
          <w:rFonts w:ascii="Times New Roman" w:eastAsia="Times New Roman" w:hAnsi="Times New Roman" w:cs="Times New Roman"/>
          <w:sz w:val="24"/>
          <w:szCs w:val="24"/>
        </w:rPr>
        <w:t xml:space="preserve"> are absolute </w:t>
      </w:r>
      <w:r w:rsidR="00D721E4">
        <w:rPr>
          <w:rFonts w:ascii="Times New Roman" w:eastAsia="Times New Roman" w:hAnsi="Times New Roman" w:cs="Times New Roman"/>
          <w:sz w:val="24"/>
          <w:szCs w:val="24"/>
        </w:rPr>
        <w:t xml:space="preserve">differences of these </w:t>
      </w:r>
      <w:r w:rsidR="00FA1E24">
        <w:rPr>
          <w:rFonts w:ascii="Times New Roman" w:eastAsia="Times New Roman" w:hAnsi="Times New Roman" w:cs="Times New Roman"/>
          <w:sz w:val="24"/>
          <w:szCs w:val="24"/>
        </w:rPr>
        <w:t>percentage</w:t>
      </w:r>
      <w:r w:rsidR="00766D33">
        <w:rPr>
          <w:rFonts w:ascii="Times New Roman" w:eastAsia="Times New Roman" w:hAnsi="Times New Roman" w:cs="Times New Roman"/>
          <w:sz w:val="24"/>
          <w:szCs w:val="24"/>
        </w:rPr>
        <w:t>s</w:t>
      </w:r>
      <w:r w:rsidR="00FA1E24">
        <w:rPr>
          <w:rFonts w:ascii="Times New Roman" w:eastAsia="Times New Roman" w:hAnsi="Times New Roman" w:cs="Times New Roman"/>
          <w:sz w:val="24"/>
          <w:szCs w:val="24"/>
        </w:rPr>
        <w:t xml:space="preserve"> (i.e., treating `%` like a measurement unit).</w:t>
      </w:r>
    </w:p>
    <w:p w14:paraId="778A1F88" w14:textId="54670917" w:rsidR="000E5AF5" w:rsidRPr="00947B68" w:rsidRDefault="007B285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initially </w:t>
      </w:r>
      <w:r w:rsidR="00246807">
        <w:rPr>
          <w:rFonts w:ascii="Times New Roman" w:eastAsia="Times New Roman" w:hAnsi="Times New Roman" w:cs="Times New Roman"/>
          <w:sz w:val="24"/>
          <w:szCs w:val="24"/>
        </w:rPr>
        <w:t>expected</w:t>
      </w:r>
      <w:r w:rsidRPr="00947B68">
        <w:rPr>
          <w:rFonts w:ascii="Times New Roman" w:eastAsia="Times New Roman" w:hAnsi="Times New Roman" w:cs="Times New Roman"/>
          <w:sz w:val="24"/>
          <w:szCs w:val="24"/>
        </w:rPr>
        <w:t xml:space="preserve"> that variables strongly associated with mixing (wind, water temperature), as well as the importance of depth, would </w:t>
      </w:r>
      <w:r w:rsidR="0019707A" w:rsidRPr="00947B68">
        <w:rPr>
          <w:rFonts w:ascii="Times New Roman" w:eastAsia="Times New Roman" w:hAnsi="Times New Roman" w:cs="Times New Roman"/>
          <w:sz w:val="24"/>
          <w:szCs w:val="24"/>
        </w:rPr>
        <w:t xml:space="preserve">vary between </w:t>
      </w:r>
      <w:r w:rsidRPr="00947B68">
        <w:rPr>
          <w:rFonts w:ascii="Times New Roman" w:eastAsia="Times New Roman" w:hAnsi="Times New Roman" w:cs="Times New Roman"/>
          <w:sz w:val="24"/>
          <w:szCs w:val="24"/>
        </w:rPr>
        <w:t xml:space="preserve">polymictic vs </w:t>
      </w:r>
      <w:proofErr w:type="spellStart"/>
      <w:r w:rsidRPr="00947B68">
        <w:rPr>
          <w:rFonts w:ascii="Times New Roman" w:eastAsia="Times New Roman" w:hAnsi="Times New Roman" w:cs="Times New Roman"/>
          <w:sz w:val="24"/>
          <w:szCs w:val="24"/>
        </w:rPr>
        <w:t>monomictic</w:t>
      </w:r>
      <w:proofErr w:type="spellEnd"/>
      <w:r w:rsidRPr="00947B68">
        <w:rPr>
          <w:rFonts w:ascii="Times New Roman" w:eastAsia="Times New Roman" w:hAnsi="Times New Roman" w:cs="Times New Roman"/>
          <w:sz w:val="24"/>
          <w:szCs w:val="24"/>
        </w:rPr>
        <w:t xml:space="preserve"> reservoirs, and between cool and warm seasons within polymictic reservoirs</w:t>
      </w:r>
      <w:r w:rsidR="00394CB5" w:rsidRPr="00947B68">
        <w:rPr>
          <w:rFonts w:ascii="Times New Roman" w:eastAsia="Times New Roman" w:hAnsi="Times New Roman" w:cs="Times New Roman"/>
          <w:sz w:val="24"/>
          <w:szCs w:val="24"/>
        </w:rPr>
        <w:t xml:space="preserve"> (Fig. 6)</w:t>
      </w:r>
      <w:r w:rsidRPr="00947B68">
        <w:rPr>
          <w:rFonts w:ascii="Times New Roman" w:eastAsia="Times New Roman" w:hAnsi="Times New Roman" w:cs="Times New Roman"/>
          <w:sz w:val="24"/>
          <w:szCs w:val="24"/>
        </w:rPr>
        <w:t>.</w:t>
      </w:r>
      <w:r w:rsidR="00E534F9">
        <w:rPr>
          <w:rFonts w:ascii="Times New Roman" w:eastAsia="Times New Roman" w:hAnsi="Times New Roman" w:cs="Times New Roman"/>
          <w:sz w:val="24"/>
          <w:szCs w:val="24"/>
        </w:rPr>
        <w:t xml:space="preserve"> </w:t>
      </w:r>
      <w:r w:rsidR="00BC1BB8" w:rsidRPr="00947B68">
        <w:rPr>
          <w:rFonts w:ascii="Times New Roman" w:eastAsia="Times New Roman" w:hAnsi="Times New Roman" w:cs="Times New Roman"/>
          <w:sz w:val="24"/>
          <w:szCs w:val="24"/>
        </w:rPr>
        <w:t>On average, wind was a more important pre</w:t>
      </w:r>
      <w:r w:rsidR="00B517D0" w:rsidRPr="00947B68">
        <w:rPr>
          <w:rFonts w:ascii="Times New Roman" w:eastAsia="Times New Roman" w:hAnsi="Times New Roman" w:cs="Times New Roman"/>
          <w:sz w:val="24"/>
          <w:szCs w:val="24"/>
        </w:rPr>
        <w:t xml:space="preserve">dictor </w:t>
      </w:r>
      <w:r w:rsidR="00674183" w:rsidRPr="00947B68">
        <w:rPr>
          <w:rFonts w:ascii="Times New Roman" w:eastAsia="Times New Roman" w:hAnsi="Times New Roman" w:cs="Times New Roman"/>
          <w:sz w:val="24"/>
          <w:szCs w:val="24"/>
        </w:rPr>
        <w:t xml:space="preserve">of DO concentrations in the polymictic </w:t>
      </w:r>
      <w:proofErr w:type="gramStart"/>
      <w:r w:rsidR="00674183" w:rsidRPr="00947B68">
        <w:rPr>
          <w:rFonts w:ascii="Times New Roman" w:eastAsia="Times New Roman" w:hAnsi="Times New Roman" w:cs="Times New Roman"/>
          <w:sz w:val="24"/>
          <w:szCs w:val="24"/>
        </w:rPr>
        <w:t>reservoirs</w:t>
      </w:r>
      <w:proofErr w:type="gramEnd"/>
      <w:r w:rsidR="00674183" w:rsidRPr="00947B68">
        <w:rPr>
          <w:rFonts w:ascii="Times New Roman" w:eastAsia="Times New Roman" w:hAnsi="Times New Roman" w:cs="Times New Roman"/>
          <w:sz w:val="24"/>
          <w:szCs w:val="24"/>
        </w:rPr>
        <w:t xml:space="preserve"> but this was mostly driven by depth-dependent differences</w:t>
      </w:r>
      <w:r w:rsidR="00773A05" w:rsidRPr="00947B68">
        <w:rPr>
          <w:rFonts w:ascii="Times New Roman" w:eastAsia="Times New Roman" w:hAnsi="Times New Roman" w:cs="Times New Roman"/>
          <w:sz w:val="24"/>
          <w:szCs w:val="24"/>
        </w:rPr>
        <w:t xml:space="preserve">, and qualitatively, wind was much more variably important to </w:t>
      </w:r>
      <w:r w:rsidR="00D3119C" w:rsidRPr="00947B68">
        <w:rPr>
          <w:rFonts w:ascii="Times New Roman" w:eastAsia="Times New Roman" w:hAnsi="Times New Roman" w:cs="Times New Roman"/>
          <w:sz w:val="24"/>
          <w:szCs w:val="24"/>
        </w:rPr>
        <w:t>DO predictions in polymictic reservoirs</w:t>
      </w:r>
      <w:r w:rsidR="00674183" w:rsidRPr="00947B68">
        <w:rPr>
          <w:rFonts w:ascii="Times New Roman" w:eastAsia="Times New Roman" w:hAnsi="Times New Roman" w:cs="Times New Roman"/>
          <w:sz w:val="24"/>
          <w:szCs w:val="24"/>
        </w:rPr>
        <w:t xml:space="preserve">. </w:t>
      </w:r>
      <w:r w:rsidR="0050382A" w:rsidRPr="00947B68">
        <w:rPr>
          <w:rFonts w:ascii="Times New Roman" w:eastAsia="Times New Roman" w:hAnsi="Times New Roman" w:cs="Times New Roman"/>
          <w:sz w:val="24"/>
          <w:szCs w:val="24"/>
        </w:rPr>
        <w:t xml:space="preserve">Wind </w:t>
      </w:r>
      <w:r w:rsidR="00725323" w:rsidRPr="00947B68">
        <w:rPr>
          <w:rFonts w:ascii="Times New Roman" w:eastAsia="Times New Roman" w:hAnsi="Times New Roman" w:cs="Times New Roman"/>
          <w:sz w:val="24"/>
          <w:szCs w:val="24"/>
        </w:rPr>
        <w:t xml:space="preserve">was a </w:t>
      </w:r>
      <w:r w:rsidR="0050382A" w:rsidRPr="00947B68">
        <w:rPr>
          <w:rFonts w:ascii="Times New Roman" w:eastAsia="Times New Roman" w:hAnsi="Times New Roman" w:cs="Times New Roman"/>
          <w:sz w:val="24"/>
          <w:szCs w:val="24"/>
        </w:rPr>
        <w:t xml:space="preserve">more important predictor </w:t>
      </w:r>
      <w:r w:rsidR="00A5346A" w:rsidRPr="00947B68">
        <w:rPr>
          <w:rFonts w:ascii="Times New Roman" w:eastAsia="Times New Roman" w:hAnsi="Times New Roman" w:cs="Times New Roman"/>
          <w:sz w:val="24"/>
          <w:szCs w:val="24"/>
        </w:rPr>
        <w:t xml:space="preserve">in the polymictic than </w:t>
      </w:r>
      <w:proofErr w:type="spellStart"/>
      <w:r w:rsidR="00A5346A" w:rsidRPr="00947B68">
        <w:rPr>
          <w:rFonts w:ascii="Times New Roman" w:eastAsia="Times New Roman" w:hAnsi="Times New Roman" w:cs="Times New Roman"/>
          <w:sz w:val="24"/>
          <w:szCs w:val="24"/>
        </w:rPr>
        <w:t>monomictic</w:t>
      </w:r>
      <w:proofErr w:type="spellEnd"/>
      <w:r w:rsidR="00A5346A" w:rsidRPr="00947B68">
        <w:rPr>
          <w:rFonts w:ascii="Times New Roman" w:eastAsia="Times New Roman" w:hAnsi="Times New Roman" w:cs="Times New Roman"/>
          <w:sz w:val="24"/>
          <w:szCs w:val="24"/>
        </w:rPr>
        <w:t xml:space="preserve"> reservoirs</w:t>
      </w:r>
      <w:r w:rsidR="00794B5E" w:rsidRPr="00947B68">
        <w:rPr>
          <w:rFonts w:ascii="Times New Roman" w:eastAsia="Times New Roman" w:hAnsi="Times New Roman" w:cs="Times New Roman"/>
          <w:sz w:val="24"/>
          <w:szCs w:val="24"/>
        </w:rPr>
        <w:t xml:space="preserve"> only at middle depths</w:t>
      </w:r>
      <w:r w:rsidR="007F4726" w:rsidRPr="00947B68">
        <w:rPr>
          <w:rFonts w:ascii="Times New Roman" w:eastAsia="Times New Roman" w:hAnsi="Times New Roman" w:cs="Times New Roman"/>
          <w:sz w:val="24"/>
          <w:szCs w:val="24"/>
        </w:rPr>
        <w:t>, where</w:t>
      </w:r>
      <w:r w:rsidR="00521007" w:rsidRPr="00947B68">
        <w:rPr>
          <w:rFonts w:ascii="Times New Roman" w:eastAsia="Times New Roman" w:hAnsi="Times New Roman" w:cs="Times New Roman"/>
          <w:sz w:val="24"/>
          <w:szCs w:val="24"/>
        </w:rPr>
        <w:t xml:space="preserve"> </w:t>
      </w:r>
      <w:r w:rsidR="007F4726" w:rsidRPr="00947B68">
        <w:rPr>
          <w:rFonts w:ascii="Times New Roman" w:eastAsia="Times New Roman" w:hAnsi="Times New Roman" w:cs="Times New Roman"/>
          <w:sz w:val="24"/>
          <w:szCs w:val="24"/>
        </w:rPr>
        <w:t>w</w:t>
      </w:r>
      <w:r w:rsidR="003C46BD" w:rsidRPr="00947B68">
        <w:rPr>
          <w:rFonts w:ascii="Times New Roman" w:eastAsia="Times New Roman" w:hAnsi="Times New Roman" w:cs="Times New Roman"/>
          <w:sz w:val="24"/>
          <w:szCs w:val="24"/>
        </w:rPr>
        <w:t>ind was ~</w:t>
      </w:r>
      <w:r w:rsidR="00DF5E1E" w:rsidRPr="00947B68">
        <w:rPr>
          <w:rFonts w:ascii="Times New Roman" w:eastAsia="Times New Roman" w:hAnsi="Times New Roman" w:cs="Times New Roman"/>
          <w:sz w:val="24"/>
          <w:szCs w:val="24"/>
        </w:rPr>
        <w:t>9</w:t>
      </w:r>
      <w:r w:rsidR="00710B88" w:rsidRPr="00947B68">
        <w:rPr>
          <w:rFonts w:ascii="Times New Roman" w:eastAsia="Times New Roman" w:hAnsi="Times New Roman" w:cs="Times New Roman"/>
          <w:sz w:val="24"/>
          <w:szCs w:val="24"/>
        </w:rPr>
        <w:t>-</w:t>
      </w:r>
      <w:r w:rsidR="00DF5E1E" w:rsidRPr="00947B68">
        <w:rPr>
          <w:rFonts w:ascii="Times New Roman" w:eastAsia="Times New Roman" w:hAnsi="Times New Roman" w:cs="Times New Roman"/>
          <w:sz w:val="24"/>
          <w:szCs w:val="24"/>
        </w:rPr>
        <w:t>10</w:t>
      </w:r>
      <w:r w:rsidR="003C46BD"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w:t>
      </w:r>
      <w:r w:rsidR="00E43939" w:rsidRPr="00947B68">
        <w:rPr>
          <w:rFonts w:ascii="Times New Roman" w:eastAsia="Times New Roman" w:hAnsi="Times New Roman" w:cs="Times New Roman"/>
          <w:sz w:val="24"/>
          <w:szCs w:val="24"/>
        </w:rPr>
        <w:t>range of low to high</w:t>
      </w:r>
      <w:r w:rsidR="009F0BFA" w:rsidRPr="00947B68">
        <w:rPr>
          <w:rFonts w:ascii="Times New Roman" w:eastAsia="Times New Roman" w:hAnsi="Times New Roman" w:cs="Times New Roman"/>
          <w:sz w:val="24"/>
          <w:szCs w:val="24"/>
        </w:rPr>
        <w:t xml:space="preserve"> contrast</w:t>
      </w:r>
      <w:r w:rsidR="00E43939"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CI</w:t>
      </w:r>
      <w:r w:rsidR="009F0BFA" w:rsidRPr="00947B68">
        <w:rPr>
          <w:rFonts w:ascii="Times New Roman" w:eastAsia="Times New Roman" w:hAnsi="Times New Roman" w:cs="Times New Roman"/>
          <w:sz w:val="24"/>
          <w:szCs w:val="24"/>
        </w:rPr>
        <w:t>s</w:t>
      </w:r>
      <w:r w:rsidR="004C4E8A" w:rsidRPr="00947B68">
        <w:rPr>
          <w:rFonts w:ascii="Times New Roman" w:eastAsia="Times New Roman" w:hAnsi="Times New Roman" w:cs="Times New Roman"/>
          <w:sz w:val="24"/>
          <w:szCs w:val="24"/>
        </w:rPr>
        <w:t xml:space="preserve">: </w:t>
      </w:r>
      <w:r w:rsidR="00CE372B" w:rsidRPr="00947B68">
        <w:rPr>
          <w:rFonts w:ascii="Times New Roman" w:eastAsia="Times New Roman" w:hAnsi="Times New Roman" w:cs="Times New Roman"/>
          <w:sz w:val="24"/>
          <w:szCs w:val="24"/>
        </w:rPr>
        <w:t>1.</w:t>
      </w:r>
      <w:r w:rsidR="008410AA" w:rsidRPr="00947B68">
        <w:rPr>
          <w:rFonts w:ascii="Times New Roman" w:eastAsia="Times New Roman" w:hAnsi="Times New Roman" w:cs="Times New Roman"/>
          <w:sz w:val="24"/>
          <w:szCs w:val="24"/>
        </w:rPr>
        <w:t>4</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19.2</w:t>
      </w:r>
      <w:r w:rsidR="004C4E8A" w:rsidRPr="00947B68">
        <w:rPr>
          <w:rFonts w:ascii="Times New Roman" w:eastAsia="Times New Roman" w:hAnsi="Times New Roman" w:cs="Times New Roman"/>
          <w:sz w:val="24"/>
          <w:szCs w:val="24"/>
        </w:rPr>
        <w:t>)</w:t>
      </w:r>
      <w:r w:rsidR="008410AA" w:rsidRPr="00947B68">
        <w:rPr>
          <w:rFonts w:ascii="Times New Roman" w:eastAsia="Times New Roman" w:hAnsi="Times New Roman" w:cs="Times New Roman"/>
          <w:sz w:val="24"/>
          <w:szCs w:val="24"/>
        </w:rPr>
        <w:t xml:space="preserve"> </w:t>
      </w:r>
      <w:r w:rsidR="003C46BD" w:rsidRPr="00947B68">
        <w:rPr>
          <w:rFonts w:ascii="Times New Roman" w:eastAsia="Times New Roman" w:hAnsi="Times New Roman" w:cs="Times New Roman"/>
          <w:sz w:val="24"/>
          <w:szCs w:val="24"/>
        </w:rPr>
        <w:t>more important to ave</w:t>
      </w:r>
      <w:r w:rsidR="00245654" w:rsidRPr="00947B68">
        <w:rPr>
          <w:rFonts w:ascii="Times New Roman" w:eastAsia="Times New Roman" w:hAnsi="Times New Roman" w:cs="Times New Roman"/>
          <w:sz w:val="24"/>
          <w:szCs w:val="24"/>
        </w:rPr>
        <w:t>rage</w:t>
      </w:r>
      <w:r w:rsidR="003C46BD" w:rsidRPr="00947B68">
        <w:rPr>
          <w:rFonts w:ascii="Times New Roman" w:eastAsia="Times New Roman" w:hAnsi="Times New Roman" w:cs="Times New Roman"/>
          <w:sz w:val="24"/>
          <w:szCs w:val="24"/>
        </w:rPr>
        <w:t xml:space="preserve"> </w:t>
      </w:r>
      <w:r w:rsidR="00245654" w:rsidRPr="00947B68">
        <w:rPr>
          <w:rFonts w:ascii="Times New Roman" w:eastAsia="Times New Roman" w:hAnsi="Times New Roman" w:cs="Times New Roman"/>
          <w:sz w:val="24"/>
          <w:szCs w:val="24"/>
        </w:rPr>
        <w:t xml:space="preserve">DO </w:t>
      </w:r>
      <w:r w:rsidR="003C46BD" w:rsidRPr="00947B68">
        <w:rPr>
          <w:rFonts w:ascii="Times New Roman" w:eastAsia="Times New Roman" w:hAnsi="Times New Roman" w:cs="Times New Roman"/>
          <w:sz w:val="24"/>
          <w:szCs w:val="24"/>
        </w:rPr>
        <w:t>predictions</w:t>
      </w:r>
      <w:r w:rsidR="00710B88" w:rsidRPr="00947B68">
        <w:rPr>
          <w:rFonts w:ascii="Times New Roman" w:eastAsia="Times New Roman" w:hAnsi="Times New Roman" w:cs="Times New Roman"/>
          <w:sz w:val="24"/>
          <w:szCs w:val="24"/>
        </w:rPr>
        <w:t xml:space="preserve"> in </w:t>
      </w:r>
      <w:r w:rsidR="002E7446" w:rsidRPr="00947B68">
        <w:rPr>
          <w:rFonts w:ascii="Times New Roman" w:eastAsia="Times New Roman" w:hAnsi="Times New Roman" w:cs="Times New Roman"/>
          <w:sz w:val="24"/>
          <w:szCs w:val="24"/>
        </w:rPr>
        <w:t xml:space="preserve">each of the polymictic reservoirs contrasted with each </w:t>
      </w:r>
      <w:proofErr w:type="spellStart"/>
      <w:r w:rsidR="0046138A" w:rsidRPr="00947B68">
        <w:rPr>
          <w:rFonts w:ascii="Times New Roman" w:eastAsia="Times New Roman" w:hAnsi="Times New Roman" w:cs="Times New Roman"/>
          <w:sz w:val="24"/>
          <w:szCs w:val="24"/>
        </w:rPr>
        <w:t>monomictic</w:t>
      </w:r>
      <w:proofErr w:type="spellEnd"/>
      <w:r w:rsidR="0046138A" w:rsidRPr="00947B68">
        <w:rPr>
          <w:rFonts w:ascii="Times New Roman" w:eastAsia="Times New Roman" w:hAnsi="Times New Roman" w:cs="Times New Roman"/>
          <w:sz w:val="24"/>
          <w:szCs w:val="24"/>
        </w:rPr>
        <w:t xml:space="preserve"> reservoir. However, </w:t>
      </w:r>
      <w:r w:rsidR="00942723" w:rsidRPr="00947B68">
        <w:rPr>
          <w:rFonts w:ascii="Times New Roman" w:eastAsia="Times New Roman" w:hAnsi="Times New Roman" w:cs="Times New Roman"/>
          <w:sz w:val="24"/>
          <w:szCs w:val="24"/>
        </w:rPr>
        <w:t>this difference in importance</w:t>
      </w:r>
      <w:r w:rsidR="009F0BFA" w:rsidRPr="00947B68">
        <w:rPr>
          <w:rFonts w:ascii="Times New Roman" w:eastAsia="Times New Roman" w:hAnsi="Times New Roman" w:cs="Times New Roman"/>
          <w:sz w:val="24"/>
          <w:szCs w:val="24"/>
        </w:rPr>
        <w:t xml:space="preserve"> of wind</w:t>
      </w:r>
      <w:r w:rsidR="00A80847" w:rsidRPr="00947B68">
        <w:rPr>
          <w:rFonts w:ascii="Times New Roman" w:eastAsia="Times New Roman" w:hAnsi="Times New Roman" w:cs="Times New Roman"/>
          <w:sz w:val="24"/>
          <w:szCs w:val="24"/>
        </w:rPr>
        <w:t xml:space="preserve"> </w:t>
      </w:r>
      <w:r w:rsidR="003E7854" w:rsidRPr="00947B68">
        <w:rPr>
          <w:rFonts w:ascii="Times New Roman" w:eastAsia="Times New Roman" w:hAnsi="Times New Roman" w:cs="Times New Roman"/>
          <w:sz w:val="24"/>
          <w:szCs w:val="24"/>
        </w:rPr>
        <w:t>between</w:t>
      </w:r>
      <w:r w:rsidR="00A80847" w:rsidRPr="00947B68">
        <w:rPr>
          <w:rFonts w:ascii="Times New Roman" w:eastAsia="Times New Roman" w:hAnsi="Times New Roman" w:cs="Times New Roman"/>
          <w:sz w:val="24"/>
          <w:szCs w:val="24"/>
        </w:rPr>
        <w:t xml:space="preserve"> </w:t>
      </w:r>
      <w:r w:rsidR="00982490" w:rsidRPr="00947B68">
        <w:rPr>
          <w:rFonts w:ascii="Times New Roman" w:eastAsia="Times New Roman" w:hAnsi="Times New Roman" w:cs="Times New Roman"/>
          <w:sz w:val="24"/>
          <w:szCs w:val="24"/>
        </w:rPr>
        <w:t>mixing regimes</w:t>
      </w:r>
      <w:r w:rsidR="00942723" w:rsidRPr="00947B68">
        <w:rPr>
          <w:rFonts w:ascii="Times New Roman" w:eastAsia="Times New Roman" w:hAnsi="Times New Roman" w:cs="Times New Roman"/>
          <w:sz w:val="24"/>
          <w:szCs w:val="24"/>
        </w:rPr>
        <w:t xml:space="preserve"> was </w:t>
      </w:r>
      <w:r w:rsidR="00982490" w:rsidRPr="00947B68">
        <w:rPr>
          <w:rFonts w:ascii="Times New Roman" w:eastAsia="Times New Roman" w:hAnsi="Times New Roman" w:cs="Times New Roman"/>
          <w:sz w:val="24"/>
          <w:szCs w:val="24"/>
        </w:rPr>
        <w:t>constan</w:t>
      </w:r>
      <w:r w:rsidR="003E7854" w:rsidRPr="00947B68">
        <w:rPr>
          <w:rFonts w:ascii="Times New Roman" w:eastAsia="Times New Roman" w:hAnsi="Times New Roman" w:cs="Times New Roman"/>
          <w:sz w:val="24"/>
          <w:szCs w:val="24"/>
        </w:rPr>
        <w:t>t</w:t>
      </w:r>
      <w:r w:rsidR="00982490" w:rsidRPr="00947B68">
        <w:rPr>
          <w:rFonts w:ascii="Times New Roman" w:eastAsia="Times New Roman" w:hAnsi="Times New Roman" w:cs="Times New Roman"/>
          <w:sz w:val="24"/>
          <w:szCs w:val="24"/>
        </w:rPr>
        <w:t xml:space="preserve"> across the warm and cool</w:t>
      </w:r>
      <w:r w:rsidR="00942723" w:rsidRPr="00947B68">
        <w:rPr>
          <w:rFonts w:ascii="Times New Roman" w:eastAsia="Times New Roman" w:hAnsi="Times New Roman" w:cs="Times New Roman"/>
          <w:sz w:val="24"/>
          <w:szCs w:val="24"/>
        </w:rPr>
        <w:t xml:space="preserve"> season</w:t>
      </w:r>
      <w:r w:rsidR="00982490" w:rsidRPr="00947B68">
        <w:rPr>
          <w:rFonts w:ascii="Times New Roman" w:eastAsia="Times New Roman" w:hAnsi="Times New Roman" w:cs="Times New Roman"/>
          <w:sz w:val="24"/>
          <w:szCs w:val="24"/>
        </w:rPr>
        <w:t>s</w:t>
      </w:r>
      <w:r w:rsidR="00942723" w:rsidRPr="00947B68">
        <w:rPr>
          <w:rFonts w:ascii="Times New Roman" w:eastAsia="Times New Roman" w:hAnsi="Times New Roman" w:cs="Times New Roman"/>
          <w:sz w:val="24"/>
          <w:szCs w:val="24"/>
        </w:rPr>
        <w:t>.</w:t>
      </w:r>
    </w:p>
    <w:p w14:paraId="6B39B976" w14:textId="23F391E9" w:rsidR="00E73035" w:rsidRPr="00947B68" w:rsidRDefault="00C46E26"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During</w:t>
      </w:r>
      <w:r w:rsidR="00711C03" w:rsidRPr="00947B68">
        <w:rPr>
          <w:rFonts w:ascii="Times New Roman" w:eastAsia="Times New Roman" w:hAnsi="Times New Roman" w:cs="Times New Roman"/>
          <w:sz w:val="24"/>
          <w:szCs w:val="24"/>
        </w:rPr>
        <w:t xml:space="preserve"> the cool season, w</w:t>
      </w:r>
      <w:r w:rsidR="00E60967" w:rsidRPr="00947B68">
        <w:rPr>
          <w:rFonts w:ascii="Times New Roman" w:eastAsia="Times New Roman" w:hAnsi="Times New Roman" w:cs="Times New Roman"/>
          <w:sz w:val="24"/>
          <w:szCs w:val="24"/>
        </w:rPr>
        <w:t xml:space="preserve">ater temperature </w:t>
      </w:r>
      <w:r w:rsidR="005B084F" w:rsidRPr="00947B68">
        <w:rPr>
          <w:rFonts w:ascii="Times New Roman" w:eastAsia="Times New Roman" w:hAnsi="Times New Roman" w:cs="Times New Roman"/>
          <w:sz w:val="24"/>
          <w:szCs w:val="24"/>
        </w:rPr>
        <w:t>contributed on average</w:t>
      </w:r>
      <w:r w:rsidR="00E60967" w:rsidRPr="00947B68">
        <w:rPr>
          <w:rFonts w:ascii="Times New Roman" w:eastAsia="Times New Roman" w:hAnsi="Times New Roman" w:cs="Times New Roman"/>
          <w:sz w:val="24"/>
          <w:szCs w:val="24"/>
        </w:rPr>
        <w:t xml:space="preserve"> </w:t>
      </w:r>
      <w:r w:rsidR="00711C03" w:rsidRPr="00947B68">
        <w:rPr>
          <w:rFonts w:ascii="Times New Roman" w:eastAsia="Times New Roman" w:hAnsi="Times New Roman" w:cs="Times New Roman"/>
          <w:sz w:val="24"/>
          <w:szCs w:val="24"/>
        </w:rPr>
        <w:t xml:space="preserve">7-14% </w:t>
      </w:r>
      <w:r w:rsidR="00421D80" w:rsidRPr="00947B68">
        <w:rPr>
          <w:rFonts w:ascii="Times New Roman" w:eastAsia="Times New Roman" w:hAnsi="Times New Roman" w:cs="Times New Roman"/>
          <w:sz w:val="24"/>
          <w:szCs w:val="24"/>
        </w:rPr>
        <w:t>(</w:t>
      </w:r>
      <w:r w:rsidR="003436DB" w:rsidRPr="00947B68">
        <w:rPr>
          <w:rFonts w:ascii="Times New Roman" w:eastAsia="Times New Roman" w:hAnsi="Times New Roman" w:cs="Times New Roman"/>
          <w:sz w:val="24"/>
          <w:szCs w:val="24"/>
        </w:rPr>
        <w:t>range of C</w:t>
      </w:r>
      <w:r w:rsidR="00D92F24" w:rsidRPr="00947B68">
        <w:rPr>
          <w:rFonts w:ascii="Times New Roman" w:eastAsia="Times New Roman" w:hAnsi="Times New Roman" w:cs="Times New Roman"/>
          <w:sz w:val="24"/>
          <w:szCs w:val="24"/>
        </w:rPr>
        <w:t>I</w:t>
      </w:r>
      <w:r w:rsidR="003436DB" w:rsidRPr="00947B68">
        <w:rPr>
          <w:rFonts w:ascii="Times New Roman" w:eastAsia="Times New Roman" w:hAnsi="Times New Roman" w:cs="Times New Roman"/>
          <w:sz w:val="24"/>
          <w:szCs w:val="24"/>
        </w:rPr>
        <w:t>s:</w:t>
      </w:r>
      <w:r w:rsidR="00421D80" w:rsidRPr="00947B68">
        <w:rPr>
          <w:rFonts w:ascii="Times New Roman" w:eastAsia="Times New Roman" w:hAnsi="Times New Roman" w:cs="Times New Roman"/>
          <w:sz w:val="24"/>
          <w:szCs w:val="24"/>
        </w:rPr>
        <w:t xml:space="preserve"> 0.5 </w:t>
      </w:r>
      <w:r w:rsidR="003436DB" w:rsidRPr="00947B68">
        <w:rPr>
          <w:rFonts w:ascii="Times New Roman" w:eastAsia="Times New Roman" w:hAnsi="Times New Roman" w:cs="Times New Roman"/>
          <w:sz w:val="24"/>
          <w:szCs w:val="24"/>
        </w:rPr>
        <w:t>–</w:t>
      </w:r>
      <w:r w:rsidR="00421D80" w:rsidRPr="00947B68">
        <w:rPr>
          <w:rFonts w:ascii="Times New Roman" w:eastAsia="Times New Roman" w:hAnsi="Times New Roman" w:cs="Times New Roman"/>
          <w:sz w:val="24"/>
          <w:szCs w:val="24"/>
        </w:rPr>
        <w:t xml:space="preserve"> </w:t>
      </w:r>
      <w:r w:rsidR="003436DB" w:rsidRPr="00947B68">
        <w:rPr>
          <w:rFonts w:ascii="Times New Roman" w:eastAsia="Times New Roman" w:hAnsi="Times New Roman" w:cs="Times New Roman"/>
          <w:sz w:val="24"/>
          <w:szCs w:val="24"/>
        </w:rPr>
        <w:t xml:space="preserve">21) </w:t>
      </w:r>
      <w:r w:rsidR="005B084F" w:rsidRPr="00947B68">
        <w:rPr>
          <w:rFonts w:ascii="Times New Roman" w:eastAsia="Times New Roman" w:hAnsi="Times New Roman" w:cs="Times New Roman"/>
          <w:sz w:val="24"/>
          <w:szCs w:val="24"/>
        </w:rPr>
        <w:t>less to DO predictions in the two polymictic</w:t>
      </w:r>
      <w:r w:rsidR="0042166A" w:rsidRPr="00947B68">
        <w:rPr>
          <w:rFonts w:ascii="Times New Roman" w:eastAsia="Times New Roman" w:hAnsi="Times New Roman" w:cs="Times New Roman"/>
          <w:sz w:val="24"/>
          <w:szCs w:val="24"/>
        </w:rPr>
        <w:t xml:space="preserve"> reservoirs compared to Maumelle (but not Fayetteville),</w:t>
      </w:r>
      <w:r w:rsidR="00850F7B" w:rsidRPr="00947B68">
        <w:rPr>
          <w:rFonts w:ascii="Times New Roman" w:eastAsia="Times New Roman" w:hAnsi="Times New Roman" w:cs="Times New Roman"/>
          <w:sz w:val="24"/>
          <w:szCs w:val="24"/>
        </w:rPr>
        <w:t xml:space="preserve"> regardless of depth.</w:t>
      </w:r>
      <w:r w:rsidR="004460E7" w:rsidRPr="00947B68">
        <w:rPr>
          <w:rFonts w:ascii="Times New Roman" w:eastAsia="Times New Roman" w:hAnsi="Times New Roman" w:cs="Times New Roman"/>
          <w:sz w:val="24"/>
          <w:szCs w:val="24"/>
        </w:rPr>
        <w:t xml:space="preserve"> During the warm season, the importance of water temperature</w:t>
      </w:r>
      <w:r w:rsidR="00E705CF" w:rsidRPr="00947B68">
        <w:rPr>
          <w:rFonts w:ascii="Times New Roman" w:eastAsia="Times New Roman" w:hAnsi="Times New Roman" w:cs="Times New Roman"/>
          <w:sz w:val="24"/>
          <w:szCs w:val="24"/>
        </w:rPr>
        <w:t xml:space="preserve"> </w:t>
      </w:r>
      <w:r w:rsidR="00B12C8C" w:rsidRPr="00947B68">
        <w:rPr>
          <w:rFonts w:ascii="Times New Roman" w:eastAsia="Times New Roman" w:hAnsi="Times New Roman" w:cs="Times New Roman"/>
          <w:sz w:val="24"/>
          <w:szCs w:val="24"/>
        </w:rPr>
        <w:t xml:space="preserve">across reservoirs was depth dependent. </w:t>
      </w:r>
      <w:r w:rsidR="00EE4D42" w:rsidRPr="00947B68">
        <w:rPr>
          <w:rFonts w:ascii="Times New Roman" w:eastAsia="Times New Roman" w:hAnsi="Times New Roman" w:cs="Times New Roman"/>
          <w:sz w:val="24"/>
          <w:szCs w:val="24"/>
        </w:rPr>
        <w:t xml:space="preserve">Water temperature was </w:t>
      </w:r>
      <w:r w:rsidR="009B6F61" w:rsidRPr="00947B68">
        <w:rPr>
          <w:rFonts w:ascii="Times New Roman" w:eastAsia="Times New Roman" w:hAnsi="Times New Roman" w:cs="Times New Roman"/>
          <w:sz w:val="24"/>
          <w:szCs w:val="24"/>
        </w:rPr>
        <w:t>8.5-1</w:t>
      </w:r>
      <w:r w:rsidR="005378D7" w:rsidRPr="00947B68">
        <w:rPr>
          <w:rFonts w:ascii="Times New Roman" w:eastAsia="Times New Roman" w:hAnsi="Times New Roman" w:cs="Times New Roman"/>
          <w:sz w:val="24"/>
          <w:szCs w:val="24"/>
        </w:rPr>
        <w:t>2</w:t>
      </w:r>
      <w:r w:rsidR="009B6F61" w:rsidRPr="00947B68">
        <w:rPr>
          <w:rFonts w:ascii="Times New Roman" w:eastAsia="Times New Roman" w:hAnsi="Times New Roman" w:cs="Times New Roman"/>
          <w:sz w:val="24"/>
          <w:szCs w:val="24"/>
        </w:rPr>
        <w:t>% more important in</w:t>
      </w:r>
      <w:r w:rsidR="00656937" w:rsidRPr="00947B68">
        <w:rPr>
          <w:rFonts w:ascii="Times New Roman" w:eastAsia="Times New Roman" w:hAnsi="Times New Roman" w:cs="Times New Roman"/>
          <w:sz w:val="24"/>
          <w:szCs w:val="24"/>
        </w:rPr>
        <w:t xml:space="preserve"> the</w:t>
      </w:r>
      <w:r w:rsidR="009B6F61" w:rsidRPr="00947B68">
        <w:rPr>
          <w:rFonts w:ascii="Times New Roman" w:eastAsia="Times New Roman" w:hAnsi="Times New Roman" w:cs="Times New Roman"/>
          <w:sz w:val="24"/>
          <w:szCs w:val="24"/>
        </w:rPr>
        <w:t xml:space="preserve"> polymictic</w:t>
      </w:r>
      <w:r w:rsidR="00656937" w:rsidRPr="00947B68">
        <w:rPr>
          <w:rFonts w:ascii="Times New Roman" w:eastAsia="Times New Roman" w:hAnsi="Times New Roman" w:cs="Times New Roman"/>
          <w:sz w:val="24"/>
          <w:szCs w:val="24"/>
        </w:rPr>
        <w:t xml:space="preserve"> reservoirs</w:t>
      </w:r>
      <w:r w:rsidR="005378D7" w:rsidRPr="00947B68">
        <w:rPr>
          <w:rFonts w:ascii="Times New Roman" w:eastAsia="Times New Roman" w:hAnsi="Times New Roman" w:cs="Times New Roman"/>
          <w:sz w:val="24"/>
          <w:szCs w:val="24"/>
        </w:rPr>
        <w:t xml:space="preserve"> and Fayetteville</w:t>
      </w:r>
      <w:r w:rsidR="00656937" w:rsidRPr="00947B68">
        <w:rPr>
          <w:rFonts w:ascii="Times New Roman" w:eastAsia="Times New Roman" w:hAnsi="Times New Roman" w:cs="Times New Roman"/>
          <w:sz w:val="24"/>
          <w:szCs w:val="24"/>
        </w:rPr>
        <w:t xml:space="preserve"> than Maumelle at the surface</w:t>
      </w:r>
      <w:r w:rsidR="005378D7" w:rsidRPr="00947B68">
        <w:rPr>
          <w:rFonts w:ascii="Times New Roman" w:eastAsia="Times New Roman" w:hAnsi="Times New Roman" w:cs="Times New Roman"/>
          <w:sz w:val="24"/>
          <w:szCs w:val="24"/>
        </w:rPr>
        <w:t xml:space="preserve"> (range</w:t>
      </w:r>
      <w:r w:rsidR="00476785">
        <w:rPr>
          <w:rFonts w:ascii="Times New Roman" w:eastAsia="Times New Roman" w:hAnsi="Times New Roman" w:cs="Times New Roman"/>
          <w:sz w:val="24"/>
          <w:szCs w:val="24"/>
        </w:rPr>
        <w:t xml:space="preserve"> of</w:t>
      </w:r>
      <w:r w:rsidR="005378D7" w:rsidRPr="00947B68">
        <w:rPr>
          <w:rFonts w:ascii="Times New Roman" w:eastAsia="Times New Roman" w:hAnsi="Times New Roman" w:cs="Times New Roman"/>
          <w:sz w:val="24"/>
          <w:szCs w:val="24"/>
        </w:rPr>
        <w:t xml:space="preserve"> CIs: </w:t>
      </w:r>
      <w:r w:rsidR="000B19D3" w:rsidRPr="00947B68">
        <w:rPr>
          <w:rFonts w:ascii="Times New Roman" w:eastAsia="Times New Roman" w:hAnsi="Times New Roman" w:cs="Times New Roman"/>
          <w:sz w:val="24"/>
          <w:szCs w:val="24"/>
        </w:rPr>
        <w:t>1.5</w:t>
      </w:r>
      <w:r w:rsidR="005378D7" w:rsidRPr="00947B68">
        <w:rPr>
          <w:rFonts w:ascii="Times New Roman" w:eastAsia="Times New Roman" w:hAnsi="Times New Roman" w:cs="Times New Roman"/>
          <w:sz w:val="24"/>
          <w:szCs w:val="24"/>
        </w:rPr>
        <w:t xml:space="preserve"> –</w:t>
      </w:r>
      <w:r w:rsidR="000B19D3" w:rsidRPr="00947B68">
        <w:rPr>
          <w:rFonts w:ascii="Times New Roman" w:eastAsia="Times New Roman" w:hAnsi="Times New Roman" w:cs="Times New Roman"/>
          <w:sz w:val="24"/>
          <w:szCs w:val="24"/>
        </w:rPr>
        <w:t xml:space="preserve"> 19</w:t>
      </w:r>
      <w:r w:rsidR="005378D7" w:rsidRPr="00947B68">
        <w:rPr>
          <w:rFonts w:ascii="Times New Roman" w:eastAsia="Times New Roman" w:hAnsi="Times New Roman" w:cs="Times New Roman"/>
          <w:sz w:val="24"/>
          <w:szCs w:val="24"/>
        </w:rPr>
        <w:t>)</w:t>
      </w:r>
      <w:r w:rsidR="000F20D0" w:rsidRPr="00947B68">
        <w:rPr>
          <w:rFonts w:ascii="Times New Roman" w:eastAsia="Times New Roman" w:hAnsi="Times New Roman" w:cs="Times New Roman"/>
          <w:sz w:val="24"/>
          <w:szCs w:val="24"/>
        </w:rPr>
        <w:t>, and 7-10% less important</w:t>
      </w:r>
      <w:r w:rsidR="00224C22" w:rsidRPr="00947B68">
        <w:rPr>
          <w:rFonts w:ascii="Times New Roman" w:eastAsia="Times New Roman" w:hAnsi="Times New Roman" w:cs="Times New Roman"/>
          <w:sz w:val="24"/>
          <w:szCs w:val="24"/>
        </w:rPr>
        <w:t xml:space="preserve"> to bottom predictions in the polymictic reservoirs</w:t>
      </w:r>
      <w:r w:rsidR="000F20D0" w:rsidRPr="00947B68">
        <w:rPr>
          <w:rFonts w:ascii="Times New Roman" w:eastAsia="Times New Roman" w:hAnsi="Times New Roman" w:cs="Times New Roman"/>
          <w:sz w:val="24"/>
          <w:szCs w:val="24"/>
        </w:rPr>
        <w:t xml:space="preserve"> </w:t>
      </w:r>
      <w:r w:rsidR="00224C22" w:rsidRPr="00947B68">
        <w:rPr>
          <w:rFonts w:ascii="Times New Roman" w:eastAsia="Times New Roman" w:hAnsi="Times New Roman" w:cs="Times New Roman"/>
          <w:sz w:val="24"/>
          <w:szCs w:val="24"/>
        </w:rPr>
        <w:t>compared to</w:t>
      </w:r>
      <w:r w:rsidR="006B1FF8" w:rsidRPr="00947B68">
        <w:rPr>
          <w:rFonts w:ascii="Times New Roman" w:eastAsia="Times New Roman" w:hAnsi="Times New Roman" w:cs="Times New Roman"/>
          <w:sz w:val="24"/>
          <w:szCs w:val="24"/>
        </w:rPr>
        <w:t xml:space="preserve"> Maumelle</w:t>
      </w:r>
      <w:r w:rsidR="00FC3518" w:rsidRPr="00947B68">
        <w:rPr>
          <w:rFonts w:ascii="Times New Roman" w:eastAsia="Times New Roman" w:hAnsi="Times New Roman" w:cs="Times New Roman"/>
          <w:sz w:val="24"/>
          <w:szCs w:val="24"/>
        </w:rPr>
        <w:t xml:space="preserve"> (range </w:t>
      </w:r>
      <w:r w:rsidR="00A31634" w:rsidRPr="00947B68">
        <w:rPr>
          <w:rFonts w:ascii="Times New Roman" w:eastAsia="Times New Roman" w:hAnsi="Times New Roman" w:cs="Times New Roman"/>
          <w:sz w:val="24"/>
          <w:szCs w:val="24"/>
        </w:rPr>
        <w:t xml:space="preserve">of </w:t>
      </w:r>
      <w:r w:rsidR="00FC3518" w:rsidRPr="00947B68">
        <w:rPr>
          <w:rFonts w:ascii="Times New Roman" w:eastAsia="Times New Roman" w:hAnsi="Times New Roman" w:cs="Times New Roman"/>
          <w:sz w:val="24"/>
          <w:szCs w:val="24"/>
        </w:rPr>
        <w:t>CIs: 0.08 – 1</w:t>
      </w:r>
      <w:r w:rsidR="00C835B2" w:rsidRPr="00947B68">
        <w:rPr>
          <w:rFonts w:ascii="Times New Roman" w:eastAsia="Times New Roman" w:hAnsi="Times New Roman" w:cs="Times New Roman"/>
          <w:sz w:val="24"/>
          <w:szCs w:val="24"/>
        </w:rPr>
        <w:t>8</w:t>
      </w:r>
      <w:r w:rsidR="00FC3518" w:rsidRPr="00947B68">
        <w:rPr>
          <w:rFonts w:ascii="Times New Roman" w:eastAsia="Times New Roman" w:hAnsi="Times New Roman" w:cs="Times New Roman"/>
          <w:sz w:val="24"/>
          <w:szCs w:val="24"/>
        </w:rPr>
        <w:t>)</w:t>
      </w:r>
      <w:r w:rsidR="005E0AAA" w:rsidRPr="00947B68">
        <w:rPr>
          <w:rFonts w:ascii="Times New Roman" w:eastAsia="Times New Roman" w:hAnsi="Times New Roman" w:cs="Times New Roman"/>
          <w:sz w:val="24"/>
          <w:szCs w:val="24"/>
        </w:rPr>
        <w:t xml:space="preserve">. </w:t>
      </w:r>
      <w:r w:rsidR="00E705CF" w:rsidRPr="00947B68">
        <w:rPr>
          <w:rFonts w:ascii="Times New Roman" w:eastAsia="Times New Roman" w:hAnsi="Times New Roman" w:cs="Times New Roman"/>
          <w:sz w:val="24"/>
          <w:szCs w:val="24"/>
        </w:rPr>
        <w:t xml:space="preserve"> </w:t>
      </w:r>
    </w:p>
    <w:p w14:paraId="6865AD47" w14:textId="5A9ED983" w:rsidR="007824C1" w:rsidRPr="00947B68" w:rsidRDefault="001E00A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Depth</w:t>
      </w:r>
      <w:r w:rsidR="00287084" w:rsidRPr="00947B68">
        <w:rPr>
          <w:rFonts w:ascii="Times New Roman" w:eastAsia="Times New Roman" w:hAnsi="Times New Roman" w:cs="Times New Roman"/>
          <w:sz w:val="24"/>
          <w:szCs w:val="24"/>
        </w:rPr>
        <w:t xml:space="preserve"> </w:t>
      </w:r>
      <w:r w:rsidR="00A63DB9" w:rsidRPr="00947B68">
        <w:rPr>
          <w:rFonts w:ascii="Times New Roman" w:eastAsia="Times New Roman" w:hAnsi="Times New Roman" w:cs="Times New Roman"/>
          <w:sz w:val="24"/>
          <w:szCs w:val="24"/>
        </w:rPr>
        <w:t>wa</w:t>
      </w:r>
      <w:r w:rsidR="00541F8F" w:rsidRPr="00947B68">
        <w:rPr>
          <w:rFonts w:ascii="Times New Roman" w:eastAsia="Times New Roman" w:hAnsi="Times New Roman" w:cs="Times New Roman"/>
          <w:sz w:val="24"/>
          <w:szCs w:val="24"/>
        </w:rPr>
        <w:t>s generally an important predictor of DO</w:t>
      </w:r>
      <w:r w:rsidR="007F614E" w:rsidRPr="00947B68">
        <w:rPr>
          <w:rFonts w:ascii="Times New Roman" w:eastAsia="Times New Roman" w:hAnsi="Times New Roman" w:cs="Times New Roman"/>
          <w:sz w:val="24"/>
          <w:szCs w:val="24"/>
        </w:rPr>
        <w:t xml:space="preserve"> for surface and bottom DO </w:t>
      </w:r>
      <w:proofErr w:type="gramStart"/>
      <w:r w:rsidR="007F614E" w:rsidRPr="00947B68">
        <w:rPr>
          <w:rFonts w:ascii="Times New Roman" w:eastAsia="Times New Roman" w:hAnsi="Times New Roman" w:cs="Times New Roman"/>
          <w:sz w:val="24"/>
          <w:szCs w:val="24"/>
        </w:rPr>
        <w:t>predictions</w:t>
      </w:r>
      <w:r w:rsidR="007867F8" w:rsidRPr="00947B68">
        <w:rPr>
          <w:rFonts w:ascii="Times New Roman" w:eastAsia="Times New Roman" w:hAnsi="Times New Roman" w:cs="Times New Roman"/>
          <w:sz w:val="24"/>
          <w:szCs w:val="24"/>
        </w:rPr>
        <w:t>, but</w:t>
      </w:r>
      <w:proofErr w:type="gramEnd"/>
      <w:r w:rsidR="007867F8" w:rsidRPr="00947B68">
        <w:rPr>
          <w:rFonts w:ascii="Times New Roman" w:eastAsia="Times New Roman" w:hAnsi="Times New Roman" w:cs="Times New Roman"/>
          <w:sz w:val="24"/>
          <w:szCs w:val="24"/>
        </w:rPr>
        <w:t xml:space="preserve"> was </w:t>
      </w:r>
      <w:r w:rsidR="009E3987" w:rsidRPr="00947B68">
        <w:rPr>
          <w:rFonts w:ascii="Times New Roman" w:eastAsia="Times New Roman" w:hAnsi="Times New Roman" w:cs="Times New Roman"/>
          <w:sz w:val="24"/>
          <w:szCs w:val="24"/>
        </w:rPr>
        <w:t>16-30%</w:t>
      </w:r>
      <w:r w:rsidR="006108EA" w:rsidRPr="00947B68">
        <w:rPr>
          <w:rFonts w:ascii="Times New Roman" w:eastAsia="Times New Roman" w:hAnsi="Times New Roman" w:cs="Times New Roman"/>
          <w:sz w:val="24"/>
          <w:szCs w:val="24"/>
        </w:rPr>
        <w:t xml:space="preserve"> </w:t>
      </w:r>
      <w:r w:rsidR="00141B39" w:rsidRPr="00947B68">
        <w:rPr>
          <w:rFonts w:ascii="Times New Roman" w:eastAsia="Times New Roman" w:hAnsi="Times New Roman" w:cs="Times New Roman"/>
          <w:sz w:val="24"/>
          <w:szCs w:val="24"/>
        </w:rPr>
        <w:t>less important</w:t>
      </w:r>
      <w:r w:rsidR="003D037E" w:rsidRPr="00947B68">
        <w:rPr>
          <w:rFonts w:ascii="Times New Roman" w:eastAsia="Times New Roman" w:hAnsi="Times New Roman" w:cs="Times New Roman"/>
          <w:sz w:val="24"/>
          <w:szCs w:val="24"/>
        </w:rPr>
        <w:t xml:space="preserve"> (regardless of season) </w:t>
      </w:r>
      <w:r w:rsidR="006108EA" w:rsidRPr="00947B68">
        <w:rPr>
          <w:rFonts w:ascii="Times New Roman" w:eastAsia="Times New Roman" w:hAnsi="Times New Roman" w:cs="Times New Roman"/>
          <w:sz w:val="24"/>
          <w:szCs w:val="24"/>
        </w:rPr>
        <w:t xml:space="preserve">for </w:t>
      </w:r>
      <w:r w:rsidR="00BF4895" w:rsidRPr="00947B68">
        <w:rPr>
          <w:rFonts w:ascii="Times New Roman" w:eastAsia="Times New Roman" w:hAnsi="Times New Roman" w:cs="Times New Roman"/>
          <w:sz w:val="24"/>
          <w:szCs w:val="24"/>
        </w:rPr>
        <w:t xml:space="preserve">the </w:t>
      </w:r>
      <w:r w:rsidR="006108EA" w:rsidRPr="00947B68">
        <w:rPr>
          <w:rFonts w:ascii="Times New Roman" w:eastAsia="Times New Roman" w:hAnsi="Times New Roman" w:cs="Times New Roman"/>
          <w:sz w:val="24"/>
          <w:szCs w:val="24"/>
        </w:rPr>
        <w:t>middle depth</w:t>
      </w:r>
      <w:r w:rsidR="00BF4895" w:rsidRPr="00947B68">
        <w:rPr>
          <w:rFonts w:ascii="Times New Roman" w:eastAsia="Times New Roman" w:hAnsi="Times New Roman" w:cs="Times New Roman"/>
          <w:sz w:val="24"/>
          <w:szCs w:val="24"/>
        </w:rPr>
        <w:t xml:space="preserve"> DO predictions</w:t>
      </w:r>
      <w:r w:rsidR="006108EA" w:rsidRPr="00947B68">
        <w:rPr>
          <w:rFonts w:ascii="Times New Roman" w:eastAsia="Times New Roman" w:hAnsi="Times New Roman" w:cs="Times New Roman"/>
          <w:sz w:val="24"/>
          <w:szCs w:val="24"/>
        </w:rPr>
        <w:t xml:space="preserve"> in Eagle Mountain</w:t>
      </w:r>
      <w:r w:rsidR="003D037E" w:rsidRPr="00947B68">
        <w:rPr>
          <w:rFonts w:ascii="Times New Roman" w:eastAsia="Times New Roman" w:hAnsi="Times New Roman" w:cs="Times New Roman"/>
          <w:sz w:val="24"/>
          <w:szCs w:val="24"/>
        </w:rPr>
        <w:t>,</w:t>
      </w:r>
      <w:r w:rsidR="006108EA" w:rsidRPr="00947B68">
        <w:rPr>
          <w:rFonts w:ascii="Times New Roman" w:eastAsia="Times New Roman" w:hAnsi="Times New Roman" w:cs="Times New Roman"/>
          <w:sz w:val="24"/>
          <w:szCs w:val="24"/>
        </w:rPr>
        <w:t xml:space="preserve"> Richland Chambers</w:t>
      </w:r>
      <w:r w:rsidR="00141B39" w:rsidRPr="00947B68">
        <w:rPr>
          <w:rFonts w:ascii="Times New Roman" w:eastAsia="Times New Roman" w:hAnsi="Times New Roman" w:cs="Times New Roman"/>
          <w:sz w:val="24"/>
          <w:szCs w:val="24"/>
        </w:rPr>
        <w:t>,</w:t>
      </w:r>
      <w:r w:rsidR="006D5BB4" w:rsidRPr="00947B68">
        <w:rPr>
          <w:rFonts w:ascii="Times New Roman" w:eastAsia="Times New Roman" w:hAnsi="Times New Roman" w:cs="Times New Roman"/>
          <w:sz w:val="24"/>
          <w:szCs w:val="24"/>
        </w:rPr>
        <w:t xml:space="preserve"> and Fayetteville</w:t>
      </w:r>
      <w:r w:rsidR="0075711F" w:rsidRPr="00947B68">
        <w:rPr>
          <w:rFonts w:ascii="Times New Roman" w:eastAsia="Times New Roman" w:hAnsi="Times New Roman" w:cs="Times New Roman"/>
          <w:sz w:val="24"/>
          <w:szCs w:val="24"/>
        </w:rPr>
        <w:t xml:space="preserve"> (Fig. 6)</w:t>
      </w:r>
      <w:r w:rsidR="00FE7737" w:rsidRPr="00947B68">
        <w:rPr>
          <w:rFonts w:ascii="Times New Roman" w:eastAsia="Times New Roman" w:hAnsi="Times New Roman" w:cs="Times New Roman"/>
          <w:sz w:val="24"/>
          <w:szCs w:val="24"/>
        </w:rPr>
        <w:t xml:space="preserve">. </w:t>
      </w:r>
      <w:r w:rsidR="003E7EFF" w:rsidRPr="00947B68">
        <w:rPr>
          <w:rFonts w:ascii="Times New Roman" w:eastAsia="Times New Roman" w:hAnsi="Times New Roman" w:cs="Times New Roman"/>
          <w:sz w:val="24"/>
          <w:szCs w:val="24"/>
        </w:rPr>
        <w:t xml:space="preserve">Only at Maumelle did </w:t>
      </w:r>
      <w:r w:rsidR="003579BF" w:rsidRPr="00947B68">
        <w:rPr>
          <w:rFonts w:ascii="Times New Roman" w:eastAsia="Times New Roman" w:hAnsi="Times New Roman" w:cs="Times New Roman"/>
          <w:sz w:val="24"/>
          <w:szCs w:val="24"/>
        </w:rPr>
        <w:t>d</w:t>
      </w:r>
      <w:r w:rsidR="003E7EFF" w:rsidRPr="00947B68">
        <w:rPr>
          <w:rFonts w:ascii="Times New Roman" w:eastAsia="Times New Roman" w:hAnsi="Times New Roman" w:cs="Times New Roman"/>
          <w:sz w:val="24"/>
          <w:szCs w:val="24"/>
        </w:rPr>
        <w:t>epth tend to be more important to predictions during the warm season</w:t>
      </w:r>
      <w:r w:rsidR="00C63F89" w:rsidRPr="00947B68">
        <w:rPr>
          <w:rFonts w:ascii="Times New Roman" w:eastAsia="Times New Roman" w:hAnsi="Times New Roman" w:cs="Times New Roman"/>
          <w:sz w:val="24"/>
          <w:szCs w:val="24"/>
        </w:rPr>
        <w:t xml:space="preserve">, where </w:t>
      </w:r>
      <w:r w:rsidR="003A4B22" w:rsidRPr="00947B68">
        <w:rPr>
          <w:rFonts w:ascii="Times New Roman" w:eastAsia="Times New Roman" w:hAnsi="Times New Roman" w:cs="Times New Roman"/>
          <w:sz w:val="24"/>
          <w:szCs w:val="24"/>
        </w:rPr>
        <w:t>the importance of depth increased</w:t>
      </w:r>
      <w:r w:rsidR="00BB2CA4" w:rsidRPr="00947B68">
        <w:rPr>
          <w:rFonts w:ascii="Times New Roman" w:eastAsia="Times New Roman" w:hAnsi="Times New Roman" w:cs="Times New Roman"/>
          <w:sz w:val="24"/>
          <w:szCs w:val="24"/>
        </w:rPr>
        <w:t xml:space="preserve"> </w:t>
      </w:r>
      <w:r w:rsidR="007924AC" w:rsidRPr="00947B68">
        <w:rPr>
          <w:rFonts w:ascii="Times New Roman" w:eastAsia="Times New Roman" w:hAnsi="Times New Roman" w:cs="Times New Roman"/>
          <w:sz w:val="24"/>
          <w:szCs w:val="24"/>
        </w:rPr>
        <w:t xml:space="preserve">12-16% </w:t>
      </w:r>
      <w:r w:rsidR="00F92B38" w:rsidRPr="00947B68">
        <w:rPr>
          <w:rFonts w:ascii="Times New Roman" w:eastAsia="Times New Roman" w:hAnsi="Times New Roman" w:cs="Times New Roman"/>
          <w:sz w:val="24"/>
          <w:szCs w:val="24"/>
        </w:rPr>
        <w:t xml:space="preserve">Maumelle (range of lowest to highest contrast CIs: </w:t>
      </w:r>
      <w:r w:rsidR="008B5F81" w:rsidRPr="00947B68">
        <w:rPr>
          <w:rFonts w:ascii="Times New Roman" w:eastAsia="Times New Roman" w:hAnsi="Times New Roman" w:cs="Times New Roman"/>
          <w:sz w:val="24"/>
          <w:szCs w:val="24"/>
        </w:rPr>
        <w:t>7</w:t>
      </w:r>
      <w:r w:rsidR="00F92B38" w:rsidRPr="00947B68">
        <w:rPr>
          <w:rFonts w:ascii="Times New Roman" w:eastAsia="Times New Roman" w:hAnsi="Times New Roman" w:cs="Times New Roman"/>
          <w:sz w:val="24"/>
          <w:szCs w:val="24"/>
        </w:rPr>
        <w:t xml:space="preserve"> – </w:t>
      </w:r>
      <w:r w:rsidR="008B5F81" w:rsidRPr="00947B68">
        <w:rPr>
          <w:rFonts w:ascii="Times New Roman" w:eastAsia="Times New Roman" w:hAnsi="Times New Roman" w:cs="Times New Roman"/>
          <w:sz w:val="24"/>
          <w:szCs w:val="24"/>
        </w:rPr>
        <w:t>22%</w:t>
      </w:r>
      <w:r w:rsidR="00F92B38" w:rsidRPr="00947B68">
        <w:rPr>
          <w:rFonts w:ascii="Times New Roman" w:eastAsia="Times New Roman" w:hAnsi="Times New Roman" w:cs="Times New Roman"/>
          <w:sz w:val="24"/>
          <w:szCs w:val="24"/>
        </w:rPr>
        <w:t>)</w:t>
      </w:r>
      <w:r w:rsidR="008B5F81" w:rsidRPr="00947B68">
        <w:rPr>
          <w:rFonts w:ascii="Times New Roman" w:eastAsia="Times New Roman" w:hAnsi="Times New Roman" w:cs="Times New Roman"/>
          <w:sz w:val="24"/>
          <w:szCs w:val="24"/>
        </w:rPr>
        <w:t xml:space="preserve"> </w:t>
      </w:r>
      <w:r w:rsidR="00BB2CA4" w:rsidRPr="00947B68">
        <w:rPr>
          <w:rFonts w:ascii="Times New Roman" w:eastAsia="Times New Roman" w:hAnsi="Times New Roman" w:cs="Times New Roman"/>
          <w:sz w:val="24"/>
          <w:szCs w:val="24"/>
        </w:rPr>
        <w:t>in warm compared to cool seasons at every depth</w:t>
      </w:r>
      <w:r w:rsidR="003E7EFF" w:rsidRPr="00947B68">
        <w:rPr>
          <w:rFonts w:ascii="Times New Roman" w:eastAsia="Times New Roman" w:hAnsi="Times New Roman" w:cs="Times New Roman"/>
          <w:sz w:val="24"/>
          <w:szCs w:val="24"/>
        </w:rPr>
        <w:t>.</w:t>
      </w:r>
    </w:p>
    <w:p w14:paraId="5D0A9172" w14:textId="29165ADD" w:rsidR="00FE7737" w:rsidRPr="00947B68" w:rsidRDefault="0022714A"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Mixing</w:t>
      </w:r>
      <w:r w:rsidR="00C22EDF" w:rsidRPr="00947B68">
        <w:rPr>
          <w:rFonts w:ascii="Times New Roman" w:eastAsia="Times New Roman" w:hAnsi="Times New Roman" w:cs="Times New Roman"/>
          <w:sz w:val="24"/>
          <w:szCs w:val="24"/>
        </w:rPr>
        <w:t xml:space="preserve"> was </w:t>
      </w:r>
      <w:r w:rsidR="00391D46" w:rsidRPr="00947B68">
        <w:rPr>
          <w:rFonts w:ascii="Times New Roman" w:eastAsia="Times New Roman" w:hAnsi="Times New Roman" w:cs="Times New Roman"/>
          <w:sz w:val="24"/>
          <w:szCs w:val="24"/>
        </w:rPr>
        <w:t>occasionally</w:t>
      </w:r>
      <w:r w:rsidR="00C22EDF" w:rsidRPr="00947B68">
        <w:rPr>
          <w:rFonts w:ascii="Times New Roman" w:eastAsia="Times New Roman" w:hAnsi="Times New Roman" w:cs="Times New Roman"/>
          <w:sz w:val="24"/>
          <w:szCs w:val="24"/>
        </w:rPr>
        <w:t xml:space="preserve"> linearly related to </w:t>
      </w:r>
      <w:r w:rsidR="009B7B0A" w:rsidRPr="00947B68">
        <w:rPr>
          <w:rFonts w:ascii="Times New Roman" w:eastAsia="Times New Roman" w:hAnsi="Times New Roman" w:cs="Times New Roman"/>
          <w:sz w:val="24"/>
          <w:szCs w:val="24"/>
        </w:rPr>
        <w:t>variable importance</w:t>
      </w:r>
      <w:r w:rsidR="00E41182" w:rsidRPr="00947B68">
        <w:rPr>
          <w:rFonts w:ascii="Times New Roman" w:eastAsia="Times New Roman" w:hAnsi="Times New Roman" w:cs="Times New Roman"/>
          <w:sz w:val="24"/>
          <w:szCs w:val="24"/>
        </w:rPr>
        <w:t xml:space="preserve"> (Fig</w:t>
      </w:r>
      <w:r w:rsidR="004634C5" w:rsidRPr="00947B68">
        <w:rPr>
          <w:rFonts w:ascii="Times New Roman" w:eastAsia="Times New Roman" w:hAnsi="Times New Roman" w:cs="Times New Roman"/>
          <w:sz w:val="24"/>
          <w:szCs w:val="24"/>
        </w:rPr>
        <w:t>. S</w:t>
      </w:r>
      <w:r w:rsidR="001C4CF8" w:rsidRPr="00947B68">
        <w:rPr>
          <w:rFonts w:ascii="Times New Roman" w:eastAsia="Times New Roman" w:hAnsi="Times New Roman" w:cs="Times New Roman"/>
          <w:sz w:val="24"/>
          <w:szCs w:val="24"/>
        </w:rPr>
        <w:t>2</w:t>
      </w:r>
      <w:r w:rsidR="00E41182" w:rsidRPr="00947B68">
        <w:rPr>
          <w:rFonts w:ascii="Times New Roman" w:eastAsia="Times New Roman" w:hAnsi="Times New Roman" w:cs="Times New Roman"/>
          <w:sz w:val="24"/>
          <w:szCs w:val="24"/>
        </w:rPr>
        <w:t>)</w:t>
      </w:r>
      <w:r w:rsidR="009B7B0A" w:rsidRPr="00947B68">
        <w:rPr>
          <w:rFonts w:ascii="Times New Roman" w:eastAsia="Times New Roman" w:hAnsi="Times New Roman" w:cs="Times New Roman"/>
          <w:sz w:val="24"/>
          <w:szCs w:val="24"/>
        </w:rPr>
        <w:t>.</w:t>
      </w:r>
      <w:r w:rsidR="0073708D" w:rsidRPr="00947B68">
        <w:rPr>
          <w:rFonts w:ascii="Times New Roman" w:eastAsia="Times New Roman" w:hAnsi="Times New Roman" w:cs="Times New Roman"/>
          <w:sz w:val="24"/>
          <w:szCs w:val="24"/>
        </w:rPr>
        <w:t xml:space="preserve"> </w:t>
      </w:r>
      <w:r w:rsidR="00F8660C" w:rsidRPr="00947B68">
        <w:rPr>
          <w:rFonts w:ascii="Times New Roman" w:eastAsia="Times New Roman" w:hAnsi="Times New Roman" w:cs="Times New Roman"/>
          <w:sz w:val="24"/>
          <w:szCs w:val="24"/>
        </w:rPr>
        <w:t xml:space="preserve">Water temperature SHAP </w:t>
      </w:r>
      <w:r w:rsidR="00926892" w:rsidRPr="00947B68">
        <w:rPr>
          <w:rFonts w:ascii="Times New Roman" w:eastAsia="Times New Roman" w:hAnsi="Times New Roman" w:cs="Times New Roman"/>
          <w:sz w:val="24"/>
          <w:szCs w:val="24"/>
        </w:rPr>
        <w:t>(%) increased with mixing at the surface</w:t>
      </w:r>
      <w:r w:rsidR="006445F7" w:rsidRPr="00947B68">
        <w:rPr>
          <w:rFonts w:ascii="Times New Roman" w:eastAsia="Times New Roman" w:hAnsi="Times New Roman" w:cs="Times New Roman"/>
          <w:sz w:val="24"/>
          <w:szCs w:val="24"/>
        </w:rPr>
        <w:t xml:space="preserve"> (</w:t>
      </w:r>
      <w:r w:rsidR="00D0282A" w:rsidRPr="00947B68">
        <w:rPr>
          <w:rFonts w:ascii="Times New Roman" w:eastAsia="Times New Roman" w:hAnsi="Times New Roman" w:cs="Times New Roman"/>
          <w:sz w:val="24"/>
          <w:szCs w:val="24"/>
        </w:rPr>
        <w:t>slope=</w:t>
      </w:r>
      <w:r w:rsidR="006445F7" w:rsidRPr="00947B68">
        <w:rPr>
          <w:rFonts w:ascii="Times New Roman" w:eastAsia="Times New Roman" w:hAnsi="Times New Roman" w:cs="Times New Roman"/>
          <w:sz w:val="24"/>
          <w:szCs w:val="24"/>
        </w:rPr>
        <w:t>0.23, CI: 0.13</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0.34)</w:t>
      </w:r>
      <w:r w:rsidR="009B7B0A" w:rsidRPr="00947B68">
        <w:rPr>
          <w:rFonts w:ascii="Times New Roman" w:eastAsia="Times New Roman" w:hAnsi="Times New Roman" w:cs="Times New Roman"/>
          <w:sz w:val="24"/>
          <w:szCs w:val="24"/>
        </w:rPr>
        <w:t xml:space="preserve"> </w:t>
      </w:r>
      <w:r w:rsidR="00E07FC7" w:rsidRPr="00947B68">
        <w:rPr>
          <w:rFonts w:ascii="Times New Roman" w:eastAsia="Times New Roman" w:hAnsi="Times New Roman" w:cs="Times New Roman"/>
          <w:sz w:val="24"/>
          <w:szCs w:val="24"/>
        </w:rPr>
        <w:t>and middle</w:t>
      </w:r>
      <w:r w:rsidR="002C5E02" w:rsidRPr="00947B68">
        <w:rPr>
          <w:rFonts w:ascii="Times New Roman" w:eastAsia="Times New Roman" w:hAnsi="Times New Roman" w:cs="Times New Roman"/>
          <w:sz w:val="24"/>
          <w:szCs w:val="24"/>
        </w:rPr>
        <w:t xml:space="preserve"> (slope=0.12, CI: 0.</w:t>
      </w:r>
      <w:r w:rsidR="0059630F" w:rsidRPr="00947B68">
        <w:rPr>
          <w:rFonts w:ascii="Times New Roman" w:eastAsia="Times New Roman" w:hAnsi="Times New Roman" w:cs="Times New Roman"/>
          <w:sz w:val="24"/>
          <w:szCs w:val="24"/>
        </w:rPr>
        <w:t>005</w:t>
      </w:r>
      <w:r w:rsidR="00B90D30" w:rsidRPr="00947B68">
        <w:rPr>
          <w:rFonts w:ascii="Times New Roman" w:eastAsia="Times New Roman" w:hAnsi="Times New Roman" w:cs="Times New Roman"/>
          <w:sz w:val="24"/>
          <w:szCs w:val="24"/>
        </w:rPr>
        <w:t xml:space="preserve"> - </w:t>
      </w:r>
      <w:r w:rsidR="002C5E02" w:rsidRPr="00947B68">
        <w:rPr>
          <w:rFonts w:ascii="Times New Roman" w:eastAsia="Times New Roman" w:hAnsi="Times New Roman" w:cs="Times New Roman"/>
          <w:sz w:val="24"/>
          <w:szCs w:val="24"/>
        </w:rPr>
        <w:t>0.</w:t>
      </w:r>
      <w:r w:rsidR="0059630F" w:rsidRPr="00947B68">
        <w:rPr>
          <w:rFonts w:ascii="Times New Roman" w:eastAsia="Times New Roman" w:hAnsi="Times New Roman" w:cs="Times New Roman"/>
          <w:sz w:val="24"/>
          <w:szCs w:val="24"/>
        </w:rPr>
        <w:t>23</w:t>
      </w:r>
      <w:r w:rsidR="002C5E02" w:rsidRPr="00947B68">
        <w:rPr>
          <w:rFonts w:ascii="Times New Roman" w:eastAsia="Times New Roman" w:hAnsi="Times New Roman" w:cs="Times New Roman"/>
          <w:sz w:val="24"/>
          <w:szCs w:val="24"/>
        </w:rPr>
        <w:t>)</w:t>
      </w:r>
      <w:r w:rsidR="00E07FC7" w:rsidRPr="00947B68">
        <w:rPr>
          <w:rFonts w:ascii="Times New Roman" w:eastAsia="Times New Roman" w:hAnsi="Times New Roman" w:cs="Times New Roman"/>
          <w:sz w:val="24"/>
          <w:szCs w:val="24"/>
        </w:rPr>
        <w:t xml:space="preserve"> depths of Richland-</w:t>
      </w:r>
      <w:proofErr w:type="gramStart"/>
      <w:r w:rsidR="00E07FC7" w:rsidRPr="00947B68">
        <w:rPr>
          <w:rFonts w:ascii="Times New Roman" w:eastAsia="Times New Roman" w:hAnsi="Times New Roman" w:cs="Times New Roman"/>
          <w:sz w:val="24"/>
          <w:szCs w:val="24"/>
        </w:rPr>
        <w:t>Chambers</w:t>
      </w:r>
      <w:r w:rsidR="00CE5D04" w:rsidRPr="00947B68">
        <w:rPr>
          <w:rFonts w:ascii="Times New Roman" w:eastAsia="Times New Roman" w:hAnsi="Times New Roman" w:cs="Times New Roman"/>
          <w:sz w:val="24"/>
          <w:szCs w:val="24"/>
        </w:rPr>
        <w:t>, but</w:t>
      </w:r>
      <w:proofErr w:type="gramEnd"/>
      <w:r w:rsidR="00CE5D04" w:rsidRPr="00947B68">
        <w:rPr>
          <w:rFonts w:ascii="Times New Roman" w:eastAsia="Times New Roman" w:hAnsi="Times New Roman" w:cs="Times New Roman"/>
          <w:sz w:val="24"/>
          <w:szCs w:val="24"/>
        </w:rPr>
        <w:t xml:space="preserve"> decreased with mixing at the surface of Maumelle</w:t>
      </w:r>
      <w:r w:rsidR="0059630F" w:rsidRPr="00947B68">
        <w:rPr>
          <w:rFonts w:ascii="Times New Roman" w:eastAsia="Times New Roman" w:hAnsi="Times New Roman" w:cs="Times New Roman"/>
          <w:sz w:val="24"/>
          <w:szCs w:val="24"/>
        </w:rPr>
        <w:t xml:space="preserve"> (</w:t>
      </w:r>
      <w:r w:rsidR="00D07C7A" w:rsidRPr="00947B68">
        <w:rPr>
          <w:rFonts w:ascii="Times New Roman" w:eastAsia="Times New Roman" w:hAnsi="Times New Roman" w:cs="Times New Roman"/>
          <w:sz w:val="24"/>
          <w:szCs w:val="24"/>
        </w:rPr>
        <w:t xml:space="preserve">slope = -0.25, CI: -0.46 </w:t>
      </w:r>
      <w:r w:rsidR="00B90D30" w:rsidRPr="00947B68">
        <w:rPr>
          <w:rFonts w:ascii="Times New Roman" w:eastAsia="Times New Roman" w:hAnsi="Times New Roman" w:cs="Times New Roman"/>
          <w:sz w:val="24"/>
          <w:szCs w:val="24"/>
        </w:rPr>
        <w:t>–</w:t>
      </w:r>
      <w:r w:rsidR="00D07C7A" w:rsidRPr="00947B68">
        <w:rPr>
          <w:rFonts w:ascii="Times New Roman" w:eastAsia="Times New Roman" w:hAnsi="Times New Roman" w:cs="Times New Roman"/>
          <w:sz w:val="24"/>
          <w:szCs w:val="24"/>
        </w:rPr>
        <w:t xml:space="preserve"> -0.05</w:t>
      </w:r>
      <w:r w:rsidR="00B90D30" w:rsidRPr="00947B68">
        <w:rPr>
          <w:rFonts w:ascii="Times New Roman" w:eastAsia="Times New Roman" w:hAnsi="Times New Roman" w:cs="Times New Roman"/>
          <w:sz w:val="24"/>
          <w:szCs w:val="24"/>
        </w:rPr>
        <w:t>)</w:t>
      </w:r>
      <w:r w:rsidR="00391D46" w:rsidRPr="00947B68">
        <w:rPr>
          <w:rFonts w:ascii="Times New Roman" w:eastAsia="Times New Roman" w:hAnsi="Times New Roman" w:cs="Times New Roman"/>
          <w:sz w:val="24"/>
          <w:szCs w:val="24"/>
        </w:rPr>
        <w:t xml:space="preserve">. Wind SHAP was negatively related to </w:t>
      </w:r>
      <w:r w:rsidR="008E5D92" w:rsidRPr="00947B68">
        <w:rPr>
          <w:rFonts w:ascii="Times New Roman" w:eastAsia="Times New Roman" w:hAnsi="Times New Roman" w:cs="Times New Roman"/>
          <w:sz w:val="24"/>
          <w:szCs w:val="24"/>
        </w:rPr>
        <w:t xml:space="preserve">mixing </w:t>
      </w:r>
      <w:r w:rsidR="00E51B68" w:rsidRPr="00947B68">
        <w:rPr>
          <w:rFonts w:ascii="Times New Roman" w:eastAsia="Times New Roman" w:hAnsi="Times New Roman" w:cs="Times New Roman"/>
          <w:sz w:val="24"/>
          <w:szCs w:val="24"/>
        </w:rPr>
        <w:t xml:space="preserve">at the </w:t>
      </w:r>
      <w:r w:rsidR="005D5B23" w:rsidRPr="00947B68">
        <w:rPr>
          <w:rFonts w:ascii="Times New Roman" w:eastAsia="Times New Roman" w:hAnsi="Times New Roman" w:cs="Times New Roman"/>
          <w:sz w:val="24"/>
          <w:szCs w:val="24"/>
        </w:rPr>
        <w:t xml:space="preserve">surface (slope = -0.14, CI: -0.25 – -0.04) and </w:t>
      </w:r>
      <w:r w:rsidR="009260AC" w:rsidRPr="00947B68">
        <w:rPr>
          <w:rFonts w:ascii="Times New Roman" w:eastAsia="Times New Roman" w:hAnsi="Times New Roman" w:cs="Times New Roman"/>
          <w:sz w:val="24"/>
          <w:szCs w:val="24"/>
        </w:rPr>
        <w:t>middle</w:t>
      </w:r>
      <w:r w:rsidR="00E51B68" w:rsidRPr="00947B68">
        <w:rPr>
          <w:rFonts w:ascii="Times New Roman" w:eastAsia="Times New Roman" w:hAnsi="Times New Roman" w:cs="Times New Roman"/>
          <w:sz w:val="24"/>
          <w:szCs w:val="24"/>
        </w:rPr>
        <w:t xml:space="preserve"> (slope = -0.25, CI: -0.37 – -0.</w:t>
      </w:r>
      <w:r w:rsidR="009260AC" w:rsidRPr="00947B68">
        <w:rPr>
          <w:rFonts w:ascii="Times New Roman" w:eastAsia="Times New Roman" w:hAnsi="Times New Roman" w:cs="Times New Roman"/>
          <w:sz w:val="24"/>
          <w:szCs w:val="24"/>
        </w:rPr>
        <w:t>14</w:t>
      </w:r>
      <w:r w:rsidR="00E51B68" w:rsidRPr="00947B68">
        <w:rPr>
          <w:rFonts w:ascii="Times New Roman" w:eastAsia="Times New Roman" w:hAnsi="Times New Roman" w:cs="Times New Roman"/>
          <w:sz w:val="24"/>
          <w:szCs w:val="24"/>
        </w:rPr>
        <w:t>) depths of Richland-Chambers.</w:t>
      </w:r>
    </w:p>
    <w:p w14:paraId="5AB358C6" w14:textId="77777777" w:rsidR="00176591" w:rsidRPr="00947B68" w:rsidRDefault="00176591" w:rsidP="00947B68">
      <w:pPr>
        <w:spacing w:line="480" w:lineRule="auto"/>
        <w:rPr>
          <w:rFonts w:ascii="Times New Roman" w:eastAsia="Times New Roman" w:hAnsi="Times New Roman" w:cs="Times New Roman"/>
          <w:sz w:val="24"/>
          <w:szCs w:val="24"/>
        </w:rPr>
      </w:pPr>
    </w:p>
    <w:p w14:paraId="22FFBDF9" w14:textId="41FE44FE" w:rsidR="003C71F5" w:rsidRPr="00947B68" w:rsidRDefault="00176591" w:rsidP="00947B68">
      <w:pPr>
        <w:spacing w:line="480" w:lineRule="auto"/>
        <w:rPr>
          <w:rFonts w:ascii="Times New Roman" w:eastAsia="Times New Roman" w:hAnsi="Times New Roman" w:cs="Times New Roman"/>
          <w:i/>
          <w:iCs/>
          <w:sz w:val="24"/>
          <w:szCs w:val="24"/>
        </w:rPr>
      </w:pPr>
      <w:commentRangeStart w:id="106"/>
      <w:r w:rsidRPr="00947B68">
        <w:rPr>
          <w:rFonts w:ascii="Times New Roman" w:eastAsia="Times New Roman" w:hAnsi="Times New Roman" w:cs="Times New Roman"/>
          <w:i/>
          <w:iCs/>
          <w:sz w:val="24"/>
          <w:szCs w:val="24"/>
        </w:rPr>
        <w:t>Multi-model comparison at Richland-Chambers reservoir</w:t>
      </w:r>
      <w:commentRangeEnd w:id="106"/>
      <w:r w:rsidR="00754FFA">
        <w:rPr>
          <w:rStyle w:val="CommentReference"/>
        </w:rPr>
        <w:commentReference w:id="106"/>
      </w:r>
    </w:p>
    <w:p w14:paraId="11628DED" w14:textId="57DBF0D0" w:rsidR="00640900" w:rsidRPr="00947B68" w:rsidRDefault="00431D19"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No one </w:t>
      </w:r>
      <w:r w:rsidR="00761DD4" w:rsidRPr="00947B68">
        <w:rPr>
          <w:rFonts w:ascii="Times New Roman" w:eastAsia="Times New Roman" w:hAnsi="Times New Roman" w:cs="Times New Roman"/>
          <w:sz w:val="24"/>
          <w:szCs w:val="24"/>
        </w:rPr>
        <w:t xml:space="preserve">model </w:t>
      </w:r>
      <w:r w:rsidR="0068632D" w:rsidRPr="00947B68">
        <w:rPr>
          <w:rFonts w:ascii="Times New Roman" w:eastAsia="Times New Roman" w:hAnsi="Times New Roman" w:cs="Times New Roman"/>
          <w:sz w:val="24"/>
          <w:szCs w:val="24"/>
        </w:rPr>
        <w:t xml:space="preserve">always </w:t>
      </w:r>
      <w:r w:rsidR="00761DD4" w:rsidRPr="00947B68">
        <w:rPr>
          <w:rFonts w:ascii="Times New Roman" w:eastAsia="Times New Roman" w:hAnsi="Times New Roman" w:cs="Times New Roman"/>
          <w:sz w:val="24"/>
          <w:szCs w:val="24"/>
        </w:rPr>
        <w:t xml:space="preserve">performed </w:t>
      </w:r>
      <w:r w:rsidR="00462160" w:rsidRPr="00947B68">
        <w:rPr>
          <w:rFonts w:ascii="Times New Roman" w:eastAsia="Times New Roman" w:hAnsi="Times New Roman" w:cs="Times New Roman"/>
          <w:sz w:val="24"/>
          <w:szCs w:val="24"/>
        </w:rPr>
        <w:t>better or worse</w:t>
      </w:r>
      <w:r w:rsidR="00224F6A" w:rsidRPr="00947B68">
        <w:rPr>
          <w:rFonts w:ascii="Times New Roman" w:eastAsia="Times New Roman" w:hAnsi="Times New Roman" w:cs="Times New Roman"/>
          <w:sz w:val="24"/>
          <w:szCs w:val="24"/>
        </w:rPr>
        <w:t xml:space="preserve"> than the others, </w:t>
      </w:r>
      <w:r w:rsidR="00EF3E16" w:rsidRPr="00947B68">
        <w:rPr>
          <w:rFonts w:ascii="Times New Roman" w:eastAsia="Times New Roman" w:hAnsi="Times New Roman" w:cs="Times New Roman"/>
          <w:sz w:val="24"/>
          <w:szCs w:val="24"/>
        </w:rPr>
        <w:t xml:space="preserve">but </w:t>
      </w:r>
      <w:r w:rsidR="001476A1" w:rsidRPr="00947B68">
        <w:rPr>
          <w:rFonts w:ascii="Times New Roman" w:eastAsia="Times New Roman" w:hAnsi="Times New Roman" w:cs="Times New Roman"/>
          <w:sz w:val="24"/>
          <w:szCs w:val="24"/>
        </w:rPr>
        <w:t xml:space="preserve">differences in model performance </w:t>
      </w:r>
      <w:r w:rsidR="00EF3E16" w:rsidRPr="00947B68">
        <w:rPr>
          <w:rFonts w:ascii="Times New Roman" w:eastAsia="Times New Roman" w:hAnsi="Times New Roman" w:cs="Times New Roman"/>
          <w:sz w:val="24"/>
          <w:szCs w:val="24"/>
        </w:rPr>
        <w:t>depend</w:t>
      </w:r>
      <w:r w:rsidR="005D5C8E" w:rsidRPr="00947B68">
        <w:rPr>
          <w:rFonts w:ascii="Times New Roman" w:eastAsia="Times New Roman" w:hAnsi="Times New Roman" w:cs="Times New Roman"/>
          <w:sz w:val="24"/>
          <w:szCs w:val="24"/>
        </w:rPr>
        <w:t>ed</w:t>
      </w:r>
      <w:r w:rsidR="00EF3E16" w:rsidRPr="00947B68">
        <w:rPr>
          <w:rFonts w:ascii="Times New Roman" w:eastAsia="Times New Roman" w:hAnsi="Times New Roman" w:cs="Times New Roman"/>
          <w:sz w:val="24"/>
          <w:szCs w:val="24"/>
        </w:rPr>
        <w:t xml:space="preserve"> on the </w:t>
      </w:r>
      <w:r w:rsidR="00AC52CF" w:rsidRPr="00947B68">
        <w:rPr>
          <w:rFonts w:ascii="Times New Roman" w:eastAsia="Times New Roman" w:hAnsi="Times New Roman" w:cs="Times New Roman"/>
          <w:sz w:val="24"/>
          <w:szCs w:val="24"/>
        </w:rPr>
        <w:t xml:space="preserve">season and </w:t>
      </w:r>
      <w:r w:rsidR="00EF3E16" w:rsidRPr="00947B68">
        <w:rPr>
          <w:rFonts w:ascii="Times New Roman" w:eastAsia="Times New Roman" w:hAnsi="Times New Roman" w:cs="Times New Roman"/>
          <w:sz w:val="24"/>
          <w:szCs w:val="24"/>
        </w:rPr>
        <w:t>depth of the predictions</w:t>
      </w:r>
      <w:r w:rsidR="00132E41" w:rsidRPr="00947B68">
        <w:rPr>
          <w:rFonts w:ascii="Times New Roman" w:eastAsia="Times New Roman" w:hAnsi="Times New Roman" w:cs="Times New Roman"/>
          <w:sz w:val="24"/>
          <w:szCs w:val="24"/>
        </w:rPr>
        <w:t xml:space="preserve"> (</w:t>
      </w:r>
      <w:r w:rsidR="00AE5E01" w:rsidRPr="00947B68">
        <w:rPr>
          <w:rFonts w:ascii="Times New Roman" w:eastAsia="Times New Roman" w:hAnsi="Times New Roman" w:cs="Times New Roman"/>
          <w:sz w:val="24"/>
          <w:szCs w:val="24"/>
        </w:rPr>
        <w:t>3-way interaction of</w:t>
      </w:r>
      <w:r w:rsidR="00985935" w:rsidRPr="00947B68">
        <w:rPr>
          <w:rFonts w:ascii="Times New Roman" w:eastAsia="Times New Roman" w:hAnsi="Times New Roman" w:cs="Times New Roman"/>
          <w:sz w:val="24"/>
          <w:szCs w:val="24"/>
        </w:rPr>
        <w:t xml:space="preserve"> </w:t>
      </w:r>
      <w:r w:rsidR="0009346B" w:rsidRPr="00947B68">
        <w:rPr>
          <w:rFonts w:ascii="Times New Roman" w:eastAsia="Times New Roman" w:hAnsi="Times New Roman" w:cs="Times New Roman"/>
          <w:sz w:val="24"/>
          <w:szCs w:val="24"/>
        </w:rPr>
        <w:t>season</w:t>
      </w:r>
      <w:r w:rsidR="00985935" w:rsidRPr="00947B68">
        <w:rPr>
          <w:rFonts w:ascii="Times New Roman" w:eastAsia="Times New Roman" w:hAnsi="Times New Roman" w:cs="Times New Roman"/>
          <w:sz w:val="24"/>
          <w:szCs w:val="24"/>
        </w:rPr>
        <w:t xml:space="preserve">, </w:t>
      </w:r>
      <w:r w:rsidR="00985935" w:rsidRPr="00947B68">
        <w:rPr>
          <w:rFonts w:ascii="Times New Roman" w:eastAsia="Times New Roman" w:hAnsi="Times New Roman" w:cs="Times New Roman"/>
          <w:sz w:val="24"/>
          <w:szCs w:val="24"/>
        </w:rPr>
        <w:lastRenderedPageBreak/>
        <w:t xml:space="preserve">model type, and depth category P </w:t>
      </w:r>
      <w:r w:rsidR="0009346B" w:rsidRPr="00947B68">
        <w:rPr>
          <w:rFonts w:ascii="Times New Roman" w:eastAsia="Times New Roman" w:hAnsi="Times New Roman" w:cs="Times New Roman"/>
          <w:sz w:val="24"/>
          <w:szCs w:val="24"/>
        </w:rPr>
        <w:t>&lt;</w:t>
      </w:r>
      <w:r w:rsidR="00985935" w:rsidRPr="00947B68">
        <w:rPr>
          <w:rFonts w:ascii="Times New Roman" w:eastAsia="Times New Roman" w:hAnsi="Times New Roman" w:cs="Times New Roman"/>
          <w:sz w:val="24"/>
          <w:szCs w:val="24"/>
        </w:rPr>
        <w:t xml:space="preserve"> </w:t>
      </w:r>
      <w:r w:rsidR="0075757F" w:rsidRPr="00947B68">
        <w:rPr>
          <w:rFonts w:ascii="Times New Roman" w:eastAsia="Times New Roman" w:hAnsi="Times New Roman" w:cs="Times New Roman"/>
          <w:sz w:val="24"/>
          <w:szCs w:val="24"/>
        </w:rPr>
        <w:t>0.0</w:t>
      </w:r>
      <w:r w:rsidR="0009346B" w:rsidRPr="00947B68">
        <w:rPr>
          <w:rFonts w:ascii="Times New Roman" w:eastAsia="Times New Roman" w:hAnsi="Times New Roman" w:cs="Times New Roman"/>
          <w:sz w:val="24"/>
          <w:szCs w:val="24"/>
        </w:rPr>
        <w:t>0</w:t>
      </w:r>
      <w:r w:rsidR="00B61827" w:rsidRPr="00947B68">
        <w:rPr>
          <w:rFonts w:ascii="Times New Roman" w:eastAsia="Times New Roman" w:hAnsi="Times New Roman" w:cs="Times New Roman"/>
          <w:sz w:val="24"/>
          <w:szCs w:val="24"/>
        </w:rPr>
        <w:t>0</w:t>
      </w:r>
      <w:r w:rsidR="0075757F" w:rsidRPr="00947B68">
        <w:rPr>
          <w:rFonts w:ascii="Times New Roman" w:eastAsia="Times New Roman" w:hAnsi="Times New Roman" w:cs="Times New Roman"/>
          <w:sz w:val="24"/>
          <w:szCs w:val="24"/>
        </w:rPr>
        <w:t>1;</w:t>
      </w:r>
      <w:r w:rsidR="00AE5E01" w:rsidRPr="00947B68">
        <w:rPr>
          <w:rFonts w:ascii="Times New Roman" w:eastAsia="Times New Roman" w:hAnsi="Times New Roman" w:cs="Times New Roman"/>
          <w:sz w:val="24"/>
          <w:szCs w:val="24"/>
        </w:rPr>
        <w:t xml:space="preserve"> </w:t>
      </w:r>
      <w:r w:rsidR="00132E41" w:rsidRPr="00947B68">
        <w:rPr>
          <w:rFonts w:ascii="Times New Roman" w:eastAsia="Times New Roman" w:hAnsi="Times New Roman" w:cs="Times New Roman"/>
          <w:sz w:val="24"/>
          <w:szCs w:val="24"/>
        </w:rPr>
        <w:t xml:space="preserve">Fig. </w:t>
      </w:r>
      <w:r w:rsidR="00D2267E" w:rsidRPr="00947B68">
        <w:rPr>
          <w:rFonts w:ascii="Times New Roman" w:eastAsia="Times New Roman" w:hAnsi="Times New Roman" w:cs="Times New Roman"/>
          <w:sz w:val="24"/>
          <w:szCs w:val="24"/>
        </w:rPr>
        <w:t>7</w:t>
      </w:r>
      <w:r w:rsidR="00132E41" w:rsidRPr="00947B68">
        <w:rPr>
          <w:rFonts w:ascii="Times New Roman" w:eastAsia="Times New Roman" w:hAnsi="Times New Roman" w:cs="Times New Roman"/>
          <w:sz w:val="24"/>
          <w:szCs w:val="24"/>
        </w:rPr>
        <w:t>)</w:t>
      </w:r>
      <w:r w:rsidR="00AC52CF" w:rsidRPr="00947B68">
        <w:rPr>
          <w:rFonts w:ascii="Times New Roman" w:eastAsia="Times New Roman" w:hAnsi="Times New Roman" w:cs="Times New Roman"/>
          <w:sz w:val="24"/>
          <w:szCs w:val="24"/>
        </w:rPr>
        <w:t>. At the surface</w:t>
      </w:r>
      <w:r w:rsidR="00D45119" w:rsidRPr="00947B68">
        <w:rPr>
          <w:rFonts w:ascii="Times New Roman" w:eastAsia="Times New Roman" w:hAnsi="Times New Roman" w:cs="Times New Roman"/>
          <w:sz w:val="24"/>
          <w:szCs w:val="24"/>
        </w:rPr>
        <w:t>, mean daily RMSE was not discernibly different</w:t>
      </w:r>
      <w:r w:rsidR="00CB683E" w:rsidRPr="00947B68">
        <w:rPr>
          <w:rFonts w:ascii="Times New Roman" w:eastAsia="Times New Roman" w:hAnsi="Times New Roman" w:cs="Times New Roman"/>
          <w:sz w:val="24"/>
          <w:szCs w:val="24"/>
        </w:rPr>
        <w:t xml:space="preserve"> across any model regardless of season. </w:t>
      </w:r>
      <w:r w:rsidR="007212A5" w:rsidRPr="00947B68">
        <w:rPr>
          <w:rFonts w:ascii="Times New Roman" w:eastAsia="Times New Roman" w:hAnsi="Times New Roman" w:cs="Times New Roman"/>
          <w:sz w:val="24"/>
          <w:szCs w:val="24"/>
        </w:rPr>
        <w:t xml:space="preserve">The </w:t>
      </w:r>
      <w:r w:rsidR="00C07F30">
        <w:rPr>
          <w:rFonts w:ascii="Times New Roman" w:eastAsia="Times New Roman" w:hAnsi="Times New Roman" w:cs="Times New Roman"/>
          <w:sz w:val="24"/>
          <w:szCs w:val="24"/>
        </w:rPr>
        <w:t xml:space="preserve">linear </w:t>
      </w:r>
      <w:r w:rsidR="007212A5" w:rsidRPr="00947B68">
        <w:rPr>
          <w:rFonts w:ascii="Times New Roman" w:eastAsia="Times New Roman" w:hAnsi="Times New Roman" w:cs="Times New Roman"/>
          <w:sz w:val="24"/>
          <w:szCs w:val="24"/>
        </w:rPr>
        <w:t>regression</w:t>
      </w:r>
      <w:r w:rsidR="00C07F30">
        <w:rPr>
          <w:rFonts w:ascii="Times New Roman" w:eastAsia="Times New Roman" w:hAnsi="Times New Roman" w:cs="Times New Roman"/>
          <w:sz w:val="24"/>
          <w:szCs w:val="24"/>
        </w:rPr>
        <w:t>-</w:t>
      </w:r>
      <w:r w:rsidR="007212A5" w:rsidRPr="00947B68">
        <w:rPr>
          <w:rFonts w:ascii="Times New Roman" w:eastAsia="Times New Roman" w:hAnsi="Times New Roman" w:cs="Times New Roman"/>
          <w:sz w:val="24"/>
          <w:szCs w:val="24"/>
        </w:rPr>
        <w:t xml:space="preserve">based methods </w:t>
      </w:r>
      <w:r w:rsidR="00720CD7" w:rsidRPr="00947B68">
        <w:rPr>
          <w:rFonts w:ascii="Times New Roman" w:eastAsia="Times New Roman" w:hAnsi="Times New Roman" w:cs="Times New Roman"/>
          <w:sz w:val="24"/>
          <w:szCs w:val="24"/>
        </w:rPr>
        <w:t xml:space="preserve">performed comparatively to the machine learning methods, </w:t>
      </w:r>
      <w:r w:rsidR="001D2DC0" w:rsidRPr="00947B68">
        <w:rPr>
          <w:rFonts w:ascii="Times New Roman" w:eastAsia="Times New Roman" w:hAnsi="Times New Roman" w:cs="Times New Roman"/>
          <w:sz w:val="24"/>
          <w:szCs w:val="24"/>
        </w:rPr>
        <w:t>excepting</w:t>
      </w:r>
      <w:r w:rsidR="007212A5" w:rsidRPr="00947B68">
        <w:rPr>
          <w:rFonts w:ascii="Times New Roman" w:eastAsia="Times New Roman" w:hAnsi="Times New Roman" w:cs="Times New Roman"/>
          <w:sz w:val="24"/>
          <w:szCs w:val="24"/>
        </w:rPr>
        <w:t xml:space="preserve"> </w:t>
      </w:r>
      <w:r w:rsidR="001D2DC0" w:rsidRPr="00947B68">
        <w:rPr>
          <w:rFonts w:ascii="Times New Roman" w:eastAsia="Times New Roman" w:hAnsi="Times New Roman" w:cs="Times New Roman"/>
          <w:sz w:val="24"/>
          <w:szCs w:val="24"/>
        </w:rPr>
        <w:t>l</w:t>
      </w:r>
      <w:r w:rsidR="00346E39" w:rsidRPr="00947B68">
        <w:rPr>
          <w:rFonts w:ascii="Times New Roman" w:eastAsia="Times New Roman" w:hAnsi="Times New Roman" w:cs="Times New Roman"/>
          <w:sz w:val="24"/>
          <w:szCs w:val="24"/>
        </w:rPr>
        <w:t xml:space="preserve">asso RMSE was </w:t>
      </w:r>
      <w:r w:rsidR="00811926" w:rsidRPr="00947B68">
        <w:rPr>
          <w:rFonts w:ascii="Times New Roman" w:eastAsia="Times New Roman" w:hAnsi="Times New Roman" w:cs="Times New Roman"/>
          <w:sz w:val="24"/>
          <w:szCs w:val="24"/>
        </w:rPr>
        <w:t>~</w:t>
      </w:r>
      <w:r w:rsidR="00346E39" w:rsidRPr="00947B68">
        <w:rPr>
          <w:rFonts w:ascii="Times New Roman" w:eastAsia="Times New Roman" w:hAnsi="Times New Roman" w:cs="Times New Roman"/>
          <w:sz w:val="24"/>
          <w:szCs w:val="24"/>
        </w:rPr>
        <w:t xml:space="preserve">1.3 </w:t>
      </w:r>
      <w:r w:rsidR="00811926" w:rsidRPr="00947B68">
        <w:rPr>
          <w:rFonts w:ascii="Times New Roman" w:eastAsia="Times New Roman" w:hAnsi="Times New Roman" w:cs="Times New Roman"/>
          <w:sz w:val="24"/>
          <w:szCs w:val="24"/>
        </w:rPr>
        <w:t>(both CI: 0.3 – 2.4)</w:t>
      </w:r>
      <w:r w:rsidR="002D7D5F" w:rsidRPr="00947B68">
        <w:rPr>
          <w:rFonts w:ascii="Times New Roman" w:eastAsia="Times New Roman" w:hAnsi="Times New Roman" w:cs="Times New Roman"/>
          <w:sz w:val="24"/>
          <w:szCs w:val="24"/>
        </w:rPr>
        <w:t xml:space="preserve"> mg/L</w:t>
      </w:r>
      <w:r w:rsidR="00FF2AA8">
        <w:rPr>
          <w:rFonts w:ascii="Times New Roman" w:eastAsia="Times New Roman" w:hAnsi="Times New Roman" w:cs="Times New Roman"/>
          <w:sz w:val="24"/>
          <w:szCs w:val="24"/>
        </w:rPr>
        <w:t xml:space="preserve"> greater</w:t>
      </w:r>
      <w:r w:rsidR="002D7D5F" w:rsidRPr="00947B68">
        <w:rPr>
          <w:rFonts w:ascii="Times New Roman" w:eastAsia="Times New Roman" w:hAnsi="Times New Roman" w:cs="Times New Roman"/>
          <w:sz w:val="24"/>
          <w:szCs w:val="24"/>
        </w:rPr>
        <w:t xml:space="preserve"> than the same predictions made with random forest</w:t>
      </w:r>
      <w:r w:rsidR="00D22ADD" w:rsidRPr="00947B68">
        <w:rPr>
          <w:rFonts w:ascii="Times New Roman" w:eastAsia="Times New Roman" w:hAnsi="Times New Roman" w:cs="Times New Roman"/>
          <w:sz w:val="24"/>
          <w:szCs w:val="24"/>
        </w:rPr>
        <w:t xml:space="preserve">. </w:t>
      </w:r>
      <w:r w:rsidR="001D2033" w:rsidRPr="00947B68">
        <w:rPr>
          <w:rFonts w:ascii="Times New Roman" w:eastAsia="Times New Roman" w:hAnsi="Times New Roman" w:cs="Times New Roman"/>
          <w:sz w:val="24"/>
          <w:szCs w:val="24"/>
        </w:rPr>
        <w:t>While differences in</w:t>
      </w:r>
      <w:r w:rsidR="000B0CB3" w:rsidRPr="00947B68">
        <w:rPr>
          <w:rFonts w:ascii="Times New Roman" w:eastAsia="Times New Roman" w:hAnsi="Times New Roman" w:cs="Times New Roman"/>
          <w:sz w:val="24"/>
          <w:szCs w:val="24"/>
        </w:rPr>
        <w:t xml:space="preserve"> mean</w:t>
      </w:r>
      <w:r w:rsidR="001D2033" w:rsidRPr="00947B68">
        <w:rPr>
          <w:rFonts w:ascii="Times New Roman" w:eastAsia="Times New Roman" w:hAnsi="Times New Roman" w:cs="Times New Roman"/>
          <w:sz w:val="24"/>
          <w:szCs w:val="24"/>
        </w:rPr>
        <w:t xml:space="preserve"> daily RMSE</w:t>
      </w:r>
      <w:r w:rsidR="000B0CB3" w:rsidRPr="00947B68">
        <w:rPr>
          <w:rFonts w:ascii="Times New Roman" w:eastAsia="Times New Roman" w:hAnsi="Times New Roman" w:cs="Times New Roman"/>
          <w:sz w:val="24"/>
          <w:szCs w:val="24"/>
        </w:rPr>
        <w:t xml:space="preserve"> were often indiscernible</w:t>
      </w:r>
      <w:r w:rsidR="00582D99" w:rsidRPr="00947B68">
        <w:rPr>
          <w:rFonts w:ascii="Times New Roman" w:eastAsia="Times New Roman" w:hAnsi="Times New Roman" w:cs="Times New Roman"/>
          <w:sz w:val="24"/>
          <w:szCs w:val="24"/>
        </w:rPr>
        <w:t xml:space="preserve"> across models</w:t>
      </w:r>
      <w:r w:rsidR="000B0CB3" w:rsidRPr="00947B68">
        <w:rPr>
          <w:rFonts w:ascii="Times New Roman" w:eastAsia="Times New Roman" w:hAnsi="Times New Roman" w:cs="Times New Roman"/>
          <w:sz w:val="24"/>
          <w:szCs w:val="24"/>
        </w:rPr>
        <w:t xml:space="preserve">, the </w:t>
      </w:r>
      <w:r w:rsidR="00D66966" w:rsidRPr="00947B68">
        <w:rPr>
          <w:rFonts w:ascii="Times New Roman" w:eastAsia="Times New Roman" w:hAnsi="Times New Roman" w:cs="Times New Roman"/>
          <w:sz w:val="24"/>
          <w:szCs w:val="24"/>
        </w:rPr>
        <w:t>bottom and middle predictions from</w:t>
      </w:r>
      <w:r w:rsidR="0005718A" w:rsidRPr="00947B68">
        <w:rPr>
          <w:rFonts w:ascii="Times New Roman" w:eastAsia="Times New Roman" w:hAnsi="Times New Roman" w:cs="Times New Roman"/>
          <w:sz w:val="24"/>
          <w:szCs w:val="24"/>
        </w:rPr>
        <w:t xml:space="preserve"> </w:t>
      </w:r>
      <w:ins w:id="107" w:author="Dennis Trolle" w:date="2023-11-26T11:29:00Z">
        <w:r w:rsidR="0089612A">
          <w:rPr>
            <w:rFonts w:ascii="Times New Roman" w:eastAsia="Times New Roman" w:hAnsi="Times New Roman" w:cs="Times New Roman"/>
            <w:sz w:val="24"/>
            <w:szCs w:val="24"/>
          </w:rPr>
          <w:t>GOTM-</w:t>
        </w:r>
      </w:ins>
      <w:r w:rsidR="0005718A" w:rsidRPr="00947B68">
        <w:rPr>
          <w:rFonts w:ascii="Times New Roman" w:eastAsia="Times New Roman" w:hAnsi="Times New Roman" w:cs="Times New Roman"/>
          <w:sz w:val="24"/>
          <w:szCs w:val="24"/>
        </w:rPr>
        <w:t>WET</w:t>
      </w:r>
      <w:r w:rsidR="000B0CB3" w:rsidRPr="00947B68">
        <w:rPr>
          <w:rFonts w:ascii="Times New Roman" w:eastAsia="Times New Roman" w:hAnsi="Times New Roman" w:cs="Times New Roman"/>
          <w:sz w:val="24"/>
          <w:szCs w:val="24"/>
        </w:rPr>
        <w:t xml:space="preserve"> w</w:t>
      </w:r>
      <w:r w:rsidR="00D66966" w:rsidRPr="00947B68">
        <w:rPr>
          <w:rFonts w:ascii="Times New Roman" w:eastAsia="Times New Roman" w:hAnsi="Times New Roman" w:cs="Times New Roman"/>
          <w:sz w:val="24"/>
          <w:szCs w:val="24"/>
        </w:rPr>
        <w:t>ere</w:t>
      </w:r>
      <w:r w:rsidR="000B0CB3"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poor</w:t>
      </w:r>
      <w:r w:rsidR="0005718A" w:rsidRPr="00947B68">
        <w:rPr>
          <w:rFonts w:ascii="Times New Roman" w:eastAsia="Times New Roman" w:hAnsi="Times New Roman" w:cs="Times New Roman"/>
          <w:sz w:val="24"/>
          <w:szCs w:val="24"/>
        </w:rPr>
        <w:t xml:space="preserve"> during the warm season</w:t>
      </w:r>
      <w:r w:rsidR="00D66966" w:rsidRPr="00947B68">
        <w:rPr>
          <w:rFonts w:ascii="Times New Roman" w:eastAsia="Times New Roman" w:hAnsi="Times New Roman" w:cs="Times New Roman"/>
          <w:sz w:val="24"/>
          <w:szCs w:val="24"/>
        </w:rPr>
        <w:t>.</w:t>
      </w:r>
      <w:r w:rsidR="000B0CB3" w:rsidRPr="00947B68">
        <w:rPr>
          <w:rFonts w:ascii="Times New Roman" w:eastAsia="Times New Roman" w:hAnsi="Times New Roman" w:cs="Times New Roman"/>
          <w:sz w:val="24"/>
          <w:szCs w:val="24"/>
        </w:rPr>
        <w:t xml:space="preserve"> </w:t>
      </w:r>
      <w:r w:rsidR="00D66966" w:rsidRPr="00947B68">
        <w:rPr>
          <w:rFonts w:ascii="Times New Roman" w:eastAsia="Times New Roman" w:hAnsi="Times New Roman" w:cs="Times New Roman"/>
          <w:sz w:val="24"/>
          <w:szCs w:val="24"/>
        </w:rPr>
        <w:t>D</w:t>
      </w:r>
      <w:r w:rsidR="00934F61" w:rsidRPr="00947B68">
        <w:rPr>
          <w:rFonts w:ascii="Times New Roman" w:eastAsia="Times New Roman" w:hAnsi="Times New Roman" w:cs="Times New Roman"/>
          <w:sz w:val="24"/>
          <w:szCs w:val="24"/>
        </w:rPr>
        <w:t xml:space="preserve">aily RMSE was </w:t>
      </w:r>
      <w:r w:rsidR="00AC1190" w:rsidRPr="00947B68">
        <w:rPr>
          <w:rFonts w:ascii="Times New Roman" w:eastAsia="Times New Roman" w:hAnsi="Times New Roman" w:cs="Times New Roman"/>
          <w:sz w:val="24"/>
          <w:szCs w:val="24"/>
        </w:rPr>
        <w:t>0.9 – 1.5 mg/L higher</w:t>
      </w:r>
      <w:r w:rsidR="001542FF" w:rsidRPr="00947B68">
        <w:rPr>
          <w:rFonts w:ascii="Times New Roman" w:eastAsia="Times New Roman" w:hAnsi="Times New Roman" w:cs="Times New Roman"/>
          <w:sz w:val="24"/>
          <w:szCs w:val="24"/>
        </w:rPr>
        <w:t xml:space="preserve"> for </w:t>
      </w:r>
      <w:ins w:id="108" w:author="Dennis Trolle" w:date="2023-11-26T11:29:00Z">
        <w:r w:rsidR="0089612A">
          <w:rPr>
            <w:rFonts w:ascii="Times New Roman" w:eastAsia="Times New Roman" w:hAnsi="Times New Roman" w:cs="Times New Roman"/>
            <w:sz w:val="24"/>
            <w:szCs w:val="24"/>
          </w:rPr>
          <w:t>GOTM-</w:t>
        </w:r>
      </w:ins>
      <w:r w:rsidR="001542FF" w:rsidRPr="00947B68">
        <w:rPr>
          <w:rFonts w:ascii="Times New Roman" w:eastAsia="Times New Roman" w:hAnsi="Times New Roman" w:cs="Times New Roman"/>
          <w:sz w:val="24"/>
          <w:szCs w:val="24"/>
        </w:rPr>
        <w:t>WET</w:t>
      </w:r>
      <w:r w:rsidR="00C370F9" w:rsidRPr="00947B68">
        <w:rPr>
          <w:rFonts w:ascii="Times New Roman" w:eastAsia="Times New Roman" w:hAnsi="Times New Roman" w:cs="Times New Roman"/>
          <w:sz w:val="24"/>
          <w:szCs w:val="24"/>
        </w:rPr>
        <w:t xml:space="preserve"> than</w:t>
      </w:r>
      <w:r w:rsidR="001542FF" w:rsidRPr="00947B68">
        <w:rPr>
          <w:rFonts w:ascii="Times New Roman" w:eastAsia="Times New Roman" w:hAnsi="Times New Roman" w:cs="Times New Roman"/>
          <w:sz w:val="24"/>
          <w:szCs w:val="24"/>
        </w:rPr>
        <w:t xml:space="preserve"> all</w:t>
      </w:r>
      <w:r w:rsidR="00C370F9" w:rsidRPr="00947B68">
        <w:rPr>
          <w:rFonts w:ascii="Times New Roman" w:eastAsia="Times New Roman" w:hAnsi="Times New Roman" w:cs="Times New Roman"/>
          <w:sz w:val="24"/>
          <w:szCs w:val="24"/>
        </w:rPr>
        <w:t xml:space="preserve"> other models at bottom predictions</w:t>
      </w:r>
      <w:r w:rsidR="00156842" w:rsidRPr="00947B68">
        <w:rPr>
          <w:rFonts w:ascii="Times New Roman" w:eastAsia="Times New Roman" w:hAnsi="Times New Roman" w:cs="Times New Roman"/>
          <w:sz w:val="24"/>
          <w:szCs w:val="24"/>
        </w:rPr>
        <w:t xml:space="preserve"> during the cool season.</w:t>
      </w:r>
      <w:r w:rsidR="001164DC" w:rsidRPr="00947B68">
        <w:rPr>
          <w:rFonts w:ascii="Times New Roman" w:eastAsia="Times New Roman" w:hAnsi="Times New Roman" w:cs="Times New Roman"/>
          <w:sz w:val="24"/>
          <w:szCs w:val="24"/>
        </w:rPr>
        <w:t xml:space="preserve"> Moreover, while</w:t>
      </w:r>
      <w:r w:rsidR="00156842"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m</w:t>
      </w:r>
      <w:r w:rsidR="00FB2B40" w:rsidRPr="00947B68">
        <w:rPr>
          <w:rFonts w:ascii="Times New Roman" w:eastAsia="Times New Roman" w:hAnsi="Times New Roman" w:cs="Times New Roman"/>
          <w:sz w:val="24"/>
          <w:szCs w:val="24"/>
        </w:rPr>
        <w:t xml:space="preserve">ost model predictions at the middle depth </w:t>
      </w:r>
      <w:r w:rsidR="001564DB" w:rsidRPr="00947B68">
        <w:rPr>
          <w:rFonts w:ascii="Times New Roman" w:eastAsia="Times New Roman" w:hAnsi="Times New Roman" w:cs="Times New Roman"/>
          <w:sz w:val="24"/>
          <w:szCs w:val="24"/>
        </w:rPr>
        <w:t>were</w:t>
      </w:r>
      <w:r w:rsidR="00FB2B40" w:rsidRPr="00947B68">
        <w:rPr>
          <w:rFonts w:ascii="Times New Roman" w:eastAsia="Times New Roman" w:hAnsi="Times New Roman" w:cs="Times New Roman"/>
          <w:sz w:val="24"/>
          <w:szCs w:val="24"/>
        </w:rPr>
        <w:t xml:space="preserve"> worse</w:t>
      </w:r>
      <w:r w:rsidR="001564DB" w:rsidRPr="00947B68">
        <w:rPr>
          <w:rFonts w:ascii="Times New Roman" w:eastAsia="Times New Roman" w:hAnsi="Times New Roman" w:cs="Times New Roman"/>
          <w:sz w:val="24"/>
          <w:szCs w:val="24"/>
        </w:rPr>
        <w:t xml:space="preserve"> during the warm season, </w:t>
      </w:r>
      <w:r w:rsidR="00166395" w:rsidRPr="00947B68">
        <w:rPr>
          <w:rFonts w:ascii="Times New Roman" w:eastAsia="Times New Roman" w:hAnsi="Times New Roman" w:cs="Times New Roman"/>
          <w:sz w:val="24"/>
          <w:szCs w:val="24"/>
        </w:rPr>
        <w:t xml:space="preserve">RMSE from </w:t>
      </w:r>
      <w:r w:rsidR="001564DB" w:rsidRPr="00947B68">
        <w:rPr>
          <w:rFonts w:ascii="Times New Roman" w:eastAsia="Times New Roman" w:hAnsi="Times New Roman" w:cs="Times New Roman"/>
          <w:sz w:val="24"/>
          <w:szCs w:val="24"/>
        </w:rPr>
        <w:t xml:space="preserve">the process-based model </w:t>
      </w:r>
      <w:ins w:id="109" w:author="Dennis Trolle" w:date="2023-11-26T11:30:00Z">
        <w:r w:rsidR="0089612A">
          <w:rPr>
            <w:rFonts w:ascii="Times New Roman" w:eastAsia="Times New Roman" w:hAnsi="Times New Roman" w:cs="Times New Roman"/>
            <w:sz w:val="24"/>
            <w:szCs w:val="24"/>
          </w:rPr>
          <w:t>GOTM-</w:t>
        </w:r>
      </w:ins>
      <w:r w:rsidR="001564DB" w:rsidRPr="00947B68">
        <w:rPr>
          <w:rFonts w:ascii="Times New Roman" w:eastAsia="Times New Roman" w:hAnsi="Times New Roman" w:cs="Times New Roman"/>
          <w:sz w:val="24"/>
          <w:szCs w:val="24"/>
        </w:rPr>
        <w:t xml:space="preserve">WET was </w:t>
      </w:r>
      <w:r w:rsidR="0047093E" w:rsidRPr="00947B68">
        <w:rPr>
          <w:rFonts w:ascii="Times New Roman" w:eastAsia="Times New Roman" w:hAnsi="Times New Roman" w:cs="Times New Roman"/>
          <w:sz w:val="24"/>
          <w:szCs w:val="24"/>
        </w:rPr>
        <w:t xml:space="preserve">3.5 – 4.9 </w:t>
      </w:r>
      <w:r w:rsidR="009320A5" w:rsidRPr="00947B68">
        <w:rPr>
          <w:rFonts w:ascii="Times New Roman" w:eastAsia="Times New Roman" w:hAnsi="Times New Roman" w:cs="Times New Roman"/>
          <w:sz w:val="24"/>
          <w:szCs w:val="24"/>
        </w:rPr>
        <w:t xml:space="preserve">(range of CI: 2.4 – 5.5) </w:t>
      </w:r>
      <w:r w:rsidR="0047093E" w:rsidRPr="00947B68">
        <w:rPr>
          <w:rFonts w:ascii="Times New Roman" w:eastAsia="Times New Roman" w:hAnsi="Times New Roman" w:cs="Times New Roman"/>
          <w:sz w:val="24"/>
          <w:szCs w:val="24"/>
        </w:rPr>
        <w:t>mg/L</w:t>
      </w:r>
      <w:r w:rsidR="00166395" w:rsidRPr="00947B68">
        <w:rPr>
          <w:rFonts w:ascii="Times New Roman" w:eastAsia="Times New Roman" w:hAnsi="Times New Roman" w:cs="Times New Roman"/>
          <w:sz w:val="24"/>
          <w:szCs w:val="24"/>
        </w:rPr>
        <w:t xml:space="preserve"> </w:t>
      </w:r>
      <w:r w:rsidR="007E6BC3" w:rsidRPr="00947B68">
        <w:rPr>
          <w:rFonts w:ascii="Times New Roman" w:eastAsia="Times New Roman" w:hAnsi="Times New Roman" w:cs="Times New Roman"/>
          <w:sz w:val="24"/>
          <w:szCs w:val="24"/>
        </w:rPr>
        <w:t>higher than the other models</w:t>
      </w:r>
      <w:r w:rsidR="009F345D" w:rsidRPr="00947B68">
        <w:rPr>
          <w:rFonts w:ascii="Times New Roman" w:eastAsia="Times New Roman" w:hAnsi="Times New Roman" w:cs="Times New Roman"/>
          <w:sz w:val="24"/>
          <w:szCs w:val="24"/>
        </w:rPr>
        <w:t>.</w:t>
      </w:r>
      <w:r w:rsidR="007E6BC3" w:rsidRPr="00947B68">
        <w:rPr>
          <w:rFonts w:ascii="Times New Roman" w:eastAsia="Times New Roman" w:hAnsi="Times New Roman" w:cs="Times New Roman"/>
          <w:sz w:val="24"/>
          <w:szCs w:val="24"/>
        </w:rPr>
        <w:t xml:space="preserve"> </w:t>
      </w:r>
    </w:p>
    <w:p w14:paraId="6503B346" w14:textId="0C4AD49B" w:rsidR="00A12A57" w:rsidRPr="00947B68" w:rsidRDefault="00AE5319" w:rsidP="00CF69EE">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There was little consistent pattern suggesting any </w:t>
      </w:r>
      <w:proofErr w:type="gramStart"/>
      <w:r w:rsidRPr="00947B68">
        <w:rPr>
          <w:rFonts w:ascii="Times New Roman" w:eastAsia="Times New Roman" w:hAnsi="Times New Roman" w:cs="Times New Roman"/>
          <w:sz w:val="24"/>
          <w:szCs w:val="24"/>
        </w:rPr>
        <w:t>particular model</w:t>
      </w:r>
      <w:proofErr w:type="gramEnd"/>
      <w:r w:rsidR="00A12A57" w:rsidRPr="00947B68">
        <w:rPr>
          <w:rFonts w:ascii="Times New Roman" w:eastAsia="Times New Roman" w:hAnsi="Times New Roman" w:cs="Times New Roman"/>
          <w:sz w:val="24"/>
          <w:szCs w:val="24"/>
        </w:rPr>
        <w:t xml:space="preserve"> errors</w:t>
      </w:r>
      <w:r w:rsidRPr="00947B68">
        <w:rPr>
          <w:rFonts w:ascii="Times New Roman" w:eastAsia="Times New Roman" w:hAnsi="Times New Roman" w:cs="Times New Roman"/>
          <w:sz w:val="24"/>
          <w:szCs w:val="24"/>
        </w:rPr>
        <w:t xml:space="preserve"> were</w:t>
      </w:r>
      <w:r w:rsidR="00A12A57" w:rsidRPr="00947B68">
        <w:rPr>
          <w:rFonts w:ascii="Times New Roman" w:eastAsia="Times New Roman" w:hAnsi="Times New Roman" w:cs="Times New Roman"/>
          <w:sz w:val="24"/>
          <w:szCs w:val="24"/>
        </w:rPr>
        <w:t xml:space="preserve"> directly</w:t>
      </w:r>
      <w:r w:rsidRPr="00947B68">
        <w:rPr>
          <w:rFonts w:ascii="Times New Roman" w:eastAsia="Times New Roman" w:hAnsi="Times New Roman" w:cs="Times New Roman"/>
          <w:sz w:val="24"/>
          <w:szCs w:val="24"/>
        </w:rPr>
        <w:t xml:space="preserve"> influenced by </w:t>
      </w:r>
      <w:r w:rsidR="00A12A57" w:rsidRPr="00947B68">
        <w:rPr>
          <w:rFonts w:ascii="Times New Roman" w:eastAsia="Times New Roman" w:hAnsi="Times New Roman" w:cs="Times New Roman"/>
          <w:sz w:val="24"/>
          <w:szCs w:val="24"/>
        </w:rPr>
        <w:t xml:space="preserve">mixing conditions. </w:t>
      </w:r>
      <w:r w:rsidR="00090EDA" w:rsidRPr="00947B68">
        <w:rPr>
          <w:rFonts w:ascii="Times New Roman" w:eastAsia="Times New Roman" w:hAnsi="Times New Roman" w:cs="Times New Roman"/>
          <w:sz w:val="24"/>
          <w:szCs w:val="24"/>
        </w:rPr>
        <w:t xml:space="preserve">Only middle depth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w:t>
      </w:r>
      <w:ins w:id="110" w:author="Dennis Trolle" w:date="2023-11-26T11:30:00Z">
        <w:r w:rsidR="0089612A">
          <w:rPr>
            <w:rFonts w:ascii="Times New Roman" w:eastAsia="Times New Roman" w:hAnsi="Times New Roman" w:cs="Times New Roman"/>
            <w:sz w:val="24"/>
            <w:szCs w:val="24"/>
          </w:rPr>
          <w:t>GOTM-</w:t>
        </w:r>
      </w:ins>
      <w:r w:rsidR="00090EDA" w:rsidRPr="00947B68">
        <w:rPr>
          <w:rFonts w:ascii="Times New Roman" w:eastAsia="Times New Roman" w:hAnsi="Times New Roman" w:cs="Times New Roman"/>
          <w:sz w:val="24"/>
          <w:szCs w:val="24"/>
        </w:rPr>
        <w:t xml:space="preserve">WET and </w:t>
      </w:r>
      <w:r w:rsidR="002C2E5A" w:rsidRPr="00947B68">
        <w:rPr>
          <w:rFonts w:ascii="Times New Roman" w:eastAsia="Times New Roman" w:hAnsi="Times New Roman" w:cs="Times New Roman"/>
          <w:sz w:val="24"/>
          <w:szCs w:val="24"/>
        </w:rPr>
        <w:t>s</w:t>
      </w:r>
      <w:r w:rsidR="00090EDA" w:rsidRPr="00947B68">
        <w:rPr>
          <w:rFonts w:ascii="Times New Roman" w:eastAsia="Times New Roman" w:hAnsi="Times New Roman" w:cs="Times New Roman"/>
          <w:sz w:val="24"/>
          <w:szCs w:val="24"/>
        </w:rPr>
        <w:t xml:space="preserve">urface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LSTM were influenced by daily mixing</w:t>
      </w:r>
      <w:r w:rsidR="008929BF" w:rsidRPr="00947B68">
        <w:rPr>
          <w:rFonts w:ascii="Times New Roman" w:eastAsia="Times New Roman" w:hAnsi="Times New Roman" w:cs="Times New Roman"/>
          <w:sz w:val="24"/>
          <w:szCs w:val="24"/>
        </w:rPr>
        <w:t xml:space="preserve"> (Fig. S</w:t>
      </w:r>
      <w:r w:rsidR="00176DA9" w:rsidRPr="00947B68">
        <w:rPr>
          <w:rFonts w:ascii="Times New Roman" w:eastAsia="Times New Roman" w:hAnsi="Times New Roman" w:cs="Times New Roman"/>
          <w:sz w:val="24"/>
          <w:szCs w:val="24"/>
        </w:rPr>
        <w:t>3</w:t>
      </w:r>
      <w:r w:rsidR="008929BF" w:rsidRPr="00947B68">
        <w:rPr>
          <w:rFonts w:ascii="Times New Roman" w:eastAsia="Times New Roman" w:hAnsi="Times New Roman" w:cs="Times New Roman"/>
          <w:sz w:val="24"/>
          <w:szCs w:val="24"/>
        </w:rPr>
        <w:t>)</w:t>
      </w:r>
      <w:r w:rsidR="002C2E5A" w:rsidRPr="00947B68">
        <w:rPr>
          <w:rFonts w:ascii="Times New Roman" w:eastAsia="Times New Roman" w:hAnsi="Times New Roman" w:cs="Times New Roman"/>
          <w:sz w:val="24"/>
          <w:szCs w:val="24"/>
        </w:rPr>
        <w:t xml:space="preserve">. </w:t>
      </w:r>
    </w:p>
    <w:p w14:paraId="4C0FD41D" w14:textId="77777777" w:rsidR="007C7E30" w:rsidRPr="006F1E42" w:rsidRDefault="007C7E30" w:rsidP="00CF69EE">
      <w:pPr>
        <w:spacing w:line="480" w:lineRule="auto"/>
        <w:ind w:firstLine="720"/>
        <w:rPr>
          <w:rFonts w:ascii="Times New Roman" w:eastAsia="Times New Roman" w:hAnsi="Times New Roman" w:cs="Times New Roman"/>
          <w:sz w:val="24"/>
          <w:szCs w:val="24"/>
        </w:rPr>
      </w:pPr>
    </w:p>
    <w:p w14:paraId="55A29244" w14:textId="0C998BD7" w:rsidR="008C3B5F" w:rsidRPr="004C48DF" w:rsidRDefault="004773F0" w:rsidP="00CF69E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Discussion</w:t>
      </w:r>
    </w:p>
    <w:p w14:paraId="100C4E59" w14:textId="04FDC0DC" w:rsidR="009A37E6" w:rsidRDefault="009540EB" w:rsidP="00CF69E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Thermal stratification of lakes and reservoirs </w:t>
      </w:r>
      <w:commentRangeStart w:id="111"/>
      <w:r w:rsidR="00190F23">
        <w:rPr>
          <w:rFonts w:ascii="Times New Roman" w:hAnsi="Times New Roman" w:cs="Times New Roman"/>
          <w:sz w:val="24"/>
          <w:szCs w:val="24"/>
        </w:rPr>
        <w:t>isolates</w:t>
      </w:r>
      <w:r>
        <w:rPr>
          <w:rFonts w:ascii="Times New Roman" w:hAnsi="Times New Roman" w:cs="Times New Roman"/>
          <w:sz w:val="24"/>
          <w:szCs w:val="24"/>
        </w:rPr>
        <w:t xml:space="preserve"> </w:t>
      </w:r>
      <w:commentRangeEnd w:id="111"/>
      <w:r w:rsidR="0089612A">
        <w:rPr>
          <w:rStyle w:val="CommentReference"/>
        </w:rPr>
        <w:commentReference w:id="111"/>
      </w:r>
      <w:proofErr w:type="gramStart"/>
      <w:r>
        <w:rPr>
          <w:rFonts w:ascii="Times New Roman" w:hAnsi="Times New Roman" w:cs="Times New Roman"/>
          <w:sz w:val="24"/>
          <w:szCs w:val="24"/>
        </w:rPr>
        <w:t>photosynthetically</w:t>
      </w:r>
      <w:r w:rsidR="007E6844">
        <w:rPr>
          <w:rFonts w:ascii="Times New Roman" w:hAnsi="Times New Roman" w:cs="Times New Roman"/>
          <w:sz w:val="24"/>
          <w:szCs w:val="24"/>
        </w:rPr>
        <w:t>-</w:t>
      </w:r>
      <w:r w:rsidR="00EA0798">
        <w:rPr>
          <w:rFonts w:ascii="Times New Roman" w:hAnsi="Times New Roman" w:cs="Times New Roman"/>
          <w:sz w:val="24"/>
          <w:szCs w:val="24"/>
        </w:rPr>
        <w:t>active</w:t>
      </w:r>
      <w:proofErr w:type="gramEnd"/>
      <w:r w:rsidR="007E6844">
        <w:rPr>
          <w:rFonts w:ascii="Times New Roman" w:hAnsi="Times New Roman" w:cs="Times New Roman"/>
          <w:sz w:val="24"/>
          <w:szCs w:val="24"/>
        </w:rPr>
        <w:t xml:space="preserve"> surface water</w:t>
      </w:r>
      <w:r w:rsidR="00EA0798">
        <w:rPr>
          <w:rFonts w:ascii="Times New Roman" w:hAnsi="Times New Roman" w:cs="Times New Roman"/>
          <w:sz w:val="24"/>
          <w:szCs w:val="24"/>
        </w:rPr>
        <w:t>s</w:t>
      </w:r>
      <w:r w:rsidR="007223E6">
        <w:rPr>
          <w:rFonts w:ascii="Times New Roman" w:hAnsi="Times New Roman" w:cs="Times New Roman"/>
          <w:sz w:val="24"/>
          <w:szCs w:val="24"/>
        </w:rPr>
        <w:t xml:space="preserve"> (epilimnion)</w:t>
      </w:r>
      <w:r w:rsidR="007E6844">
        <w:rPr>
          <w:rFonts w:ascii="Times New Roman" w:hAnsi="Times New Roman" w:cs="Times New Roman"/>
          <w:sz w:val="24"/>
          <w:szCs w:val="24"/>
        </w:rPr>
        <w:t xml:space="preserve"> from bottom water</w:t>
      </w:r>
      <w:r w:rsidR="007223E6">
        <w:rPr>
          <w:rFonts w:ascii="Times New Roman" w:hAnsi="Times New Roman" w:cs="Times New Roman"/>
          <w:sz w:val="24"/>
          <w:szCs w:val="24"/>
        </w:rPr>
        <w:t xml:space="preserve"> (hypolimnion)</w:t>
      </w:r>
      <w:r w:rsidR="007E6844">
        <w:rPr>
          <w:rFonts w:ascii="Times New Roman" w:hAnsi="Times New Roman" w:cs="Times New Roman"/>
          <w:sz w:val="24"/>
          <w:szCs w:val="24"/>
        </w:rPr>
        <w:t xml:space="preserve"> that </w:t>
      </w:r>
      <w:r w:rsidR="009A37E6">
        <w:rPr>
          <w:rFonts w:ascii="Times New Roman" w:hAnsi="Times New Roman" w:cs="Times New Roman"/>
          <w:sz w:val="24"/>
          <w:szCs w:val="24"/>
        </w:rPr>
        <w:t>gradually become</w:t>
      </w:r>
      <w:r w:rsidR="00E9424E">
        <w:rPr>
          <w:rFonts w:ascii="Times New Roman" w:hAnsi="Times New Roman" w:cs="Times New Roman"/>
          <w:sz w:val="24"/>
          <w:szCs w:val="24"/>
        </w:rPr>
        <w:t>s</w:t>
      </w:r>
      <w:r w:rsidR="007E6844">
        <w:rPr>
          <w:rFonts w:ascii="Times New Roman" w:hAnsi="Times New Roman" w:cs="Times New Roman"/>
          <w:sz w:val="24"/>
          <w:szCs w:val="24"/>
        </w:rPr>
        <w:t xml:space="preserve"> anoxic. </w:t>
      </w:r>
      <w:r w:rsidR="00624831">
        <w:rPr>
          <w:rFonts w:ascii="Times New Roman" w:hAnsi="Times New Roman" w:cs="Times New Roman"/>
          <w:sz w:val="24"/>
          <w:szCs w:val="24"/>
        </w:rPr>
        <w:t xml:space="preserve">We </w:t>
      </w:r>
      <w:r w:rsidR="00521088">
        <w:rPr>
          <w:rFonts w:ascii="Times New Roman" w:hAnsi="Times New Roman" w:cs="Times New Roman"/>
          <w:sz w:val="24"/>
          <w:szCs w:val="24"/>
        </w:rPr>
        <w:t xml:space="preserve">therefore </w:t>
      </w:r>
      <w:r w:rsidR="00474CFF">
        <w:rPr>
          <w:rFonts w:ascii="Times New Roman" w:hAnsi="Times New Roman" w:cs="Times New Roman"/>
          <w:sz w:val="24"/>
          <w:szCs w:val="24"/>
        </w:rPr>
        <w:t>hypothesized</w:t>
      </w:r>
      <w:r w:rsidR="00624831">
        <w:rPr>
          <w:rFonts w:ascii="Times New Roman" w:hAnsi="Times New Roman" w:cs="Times New Roman"/>
          <w:sz w:val="24"/>
          <w:szCs w:val="24"/>
        </w:rPr>
        <w:t xml:space="preserve"> that this </w:t>
      </w:r>
      <w:r w:rsidR="009A37E6">
        <w:rPr>
          <w:rFonts w:ascii="Times New Roman" w:hAnsi="Times New Roman" w:cs="Times New Roman"/>
          <w:sz w:val="24"/>
          <w:szCs w:val="24"/>
        </w:rPr>
        <w:t>stratification creates relatively predictable patterns of DO</w:t>
      </w:r>
      <w:r w:rsidR="00BB3BBA">
        <w:rPr>
          <w:rFonts w:ascii="Times New Roman" w:hAnsi="Times New Roman" w:cs="Times New Roman"/>
          <w:sz w:val="24"/>
          <w:szCs w:val="24"/>
        </w:rPr>
        <w:t xml:space="preserve">; conversely, that the frequent breakdown of this stratification </w:t>
      </w:r>
      <w:r w:rsidR="00F811D8">
        <w:rPr>
          <w:rFonts w:ascii="Times New Roman" w:hAnsi="Times New Roman" w:cs="Times New Roman"/>
          <w:sz w:val="24"/>
          <w:szCs w:val="24"/>
        </w:rPr>
        <w:t xml:space="preserve">yields less predictable DO. </w:t>
      </w:r>
      <w:r w:rsidR="008C1C6C">
        <w:rPr>
          <w:rFonts w:ascii="Times New Roman" w:hAnsi="Times New Roman" w:cs="Times New Roman"/>
          <w:sz w:val="24"/>
          <w:szCs w:val="24"/>
        </w:rPr>
        <w:t xml:space="preserve">Specifically, we predicted that DO would be </w:t>
      </w:r>
      <w:r w:rsidR="00226D81">
        <w:rPr>
          <w:rFonts w:ascii="Times New Roman" w:hAnsi="Times New Roman" w:cs="Times New Roman"/>
          <w:sz w:val="24"/>
          <w:szCs w:val="24"/>
        </w:rPr>
        <w:t>less</w:t>
      </w:r>
      <w:r w:rsidR="008C1C6C">
        <w:rPr>
          <w:rFonts w:ascii="Times New Roman" w:hAnsi="Times New Roman" w:cs="Times New Roman"/>
          <w:sz w:val="24"/>
          <w:szCs w:val="24"/>
        </w:rPr>
        <w:t xml:space="preserve"> predictable </w:t>
      </w:r>
      <w:r w:rsidR="00226D81">
        <w:rPr>
          <w:rFonts w:ascii="Times New Roman" w:hAnsi="Times New Roman" w:cs="Times New Roman"/>
          <w:sz w:val="24"/>
          <w:szCs w:val="24"/>
        </w:rPr>
        <w:t xml:space="preserve">1) </w:t>
      </w:r>
      <w:r w:rsidR="008C1C6C">
        <w:rPr>
          <w:rFonts w:ascii="Times New Roman" w:hAnsi="Times New Roman" w:cs="Times New Roman"/>
          <w:sz w:val="24"/>
          <w:szCs w:val="24"/>
        </w:rPr>
        <w:t xml:space="preserve">in </w:t>
      </w:r>
      <w:r w:rsidR="00226D81">
        <w:rPr>
          <w:rFonts w:ascii="Times New Roman" w:hAnsi="Times New Roman" w:cs="Times New Roman"/>
          <w:sz w:val="24"/>
          <w:szCs w:val="24"/>
        </w:rPr>
        <w:t>polymictic</w:t>
      </w:r>
      <w:r w:rsidR="008C1C6C">
        <w:rPr>
          <w:rFonts w:ascii="Times New Roman" w:hAnsi="Times New Roman" w:cs="Times New Roman"/>
          <w:sz w:val="24"/>
          <w:szCs w:val="24"/>
        </w:rPr>
        <w:t xml:space="preserve"> reservoirs compared to </w:t>
      </w:r>
      <w:proofErr w:type="spellStart"/>
      <w:r w:rsidR="00226D81">
        <w:rPr>
          <w:rFonts w:ascii="Times New Roman" w:hAnsi="Times New Roman" w:cs="Times New Roman"/>
          <w:sz w:val="24"/>
          <w:szCs w:val="24"/>
        </w:rPr>
        <w:t>monomictic</w:t>
      </w:r>
      <w:proofErr w:type="spellEnd"/>
      <w:r w:rsidR="008C1C6C">
        <w:rPr>
          <w:rFonts w:ascii="Times New Roman" w:hAnsi="Times New Roman" w:cs="Times New Roman"/>
          <w:sz w:val="24"/>
          <w:szCs w:val="24"/>
        </w:rPr>
        <w:t xml:space="preserve">, </w:t>
      </w:r>
      <w:r w:rsidR="00226D81">
        <w:rPr>
          <w:rFonts w:ascii="Times New Roman" w:hAnsi="Times New Roman" w:cs="Times New Roman"/>
          <w:sz w:val="24"/>
          <w:szCs w:val="24"/>
        </w:rPr>
        <w:t>2)</w:t>
      </w:r>
      <w:r w:rsidR="00A85279">
        <w:rPr>
          <w:rFonts w:ascii="Times New Roman" w:hAnsi="Times New Roman" w:cs="Times New Roman"/>
          <w:sz w:val="24"/>
          <w:szCs w:val="24"/>
        </w:rPr>
        <w:t xml:space="preserve"> within polymictic reservoirs during the warm season, and </w:t>
      </w:r>
      <w:r w:rsidR="00226D81">
        <w:rPr>
          <w:rFonts w:ascii="Times New Roman" w:hAnsi="Times New Roman" w:cs="Times New Roman"/>
          <w:sz w:val="24"/>
          <w:szCs w:val="24"/>
        </w:rPr>
        <w:t>3) during</w:t>
      </w:r>
      <w:r w:rsidR="00A85279">
        <w:rPr>
          <w:rFonts w:ascii="Times New Roman" w:hAnsi="Times New Roman" w:cs="Times New Roman"/>
          <w:sz w:val="24"/>
          <w:szCs w:val="24"/>
        </w:rPr>
        <w:t xml:space="preserve"> polymictic</w:t>
      </w:r>
      <w:r w:rsidR="00ED324E">
        <w:rPr>
          <w:rFonts w:ascii="Times New Roman" w:hAnsi="Times New Roman" w:cs="Times New Roman"/>
          <w:sz w:val="24"/>
          <w:szCs w:val="24"/>
        </w:rPr>
        <w:t xml:space="preserve"> (intermittently stratified)</w:t>
      </w:r>
      <w:r w:rsidR="00A85279">
        <w:rPr>
          <w:rFonts w:ascii="Times New Roman" w:hAnsi="Times New Roman" w:cs="Times New Roman"/>
          <w:sz w:val="24"/>
          <w:szCs w:val="24"/>
        </w:rPr>
        <w:t xml:space="preserve"> conditions</w:t>
      </w:r>
      <w:r w:rsidR="00226D81">
        <w:rPr>
          <w:rFonts w:ascii="Times New Roman" w:hAnsi="Times New Roman" w:cs="Times New Roman"/>
          <w:sz w:val="24"/>
          <w:szCs w:val="24"/>
        </w:rPr>
        <w:t>.</w:t>
      </w:r>
      <w:r w:rsidR="00ED324E">
        <w:rPr>
          <w:rFonts w:ascii="Times New Roman" w:hAnsi="Times New Roman" w:cs="Times New Roman"/>
          <w:sz w:val="24"/>
          <w:szCs w:val="24"/>
        </w:rPr>
        <w:t xml:space="preserve"> </w:t>
      </w:r>
      <w:r w:rsidR="00985EB2">
        <w:rPr>
          <w:rFonts w:ascii="Times New Roman" w:hAnsi="Times New Roman" w:cs="Times New Roman"/>
          <w:sz w:val="24"/>
          <w:szCs w:val="24"/>
        </w:rPr>
        <w:t xml:space="preserve">None of these predictions were strictly true </w:t>
      </w:r>
      <w:r w:rsidR="00985EB2">
        <w:rPr>
          <w:rFonts w:ascii="Times New Roman" w:hAnsi="Times New Roman" w:cs="Times New Roman"/>
          <w:sz w:val="24"/>
          <w:szCs w:val="24"/>
        </w:rPr>
        <w:lastRenderedPageBreak/>
        <w:t>because</w:t>
      </w:r>
      <w:r w:rsidR="00775CA3">
        <w:rPr>
          <w:rFonts w:ascii="Times New Roman" w:hAnsi="Times New Roman" w:cs="Times New Roman"/>
          <w:sz w:val="24"/>
          <w:szCs w:val="24"/>
        </w:rPr>
        <w:t xml:space="preserve"> lake categories </w:t>
      </w:r>
      <w:r w:rsidR="0075347E">
        <w:rPr>
          <w:rFonts w:ascii="Times New Roman" w:hAnsi="Times New Roman" w:cs="Times New Roman"/>
          <w:sz w:val="24"/>
          <w:szCs w:val="24"/>
        </w:rPr>
        <w:t>based</w:t>
      </w:r>
      <w:r w:rsidR="00775CA3">
        <w:rPr>
          <w:rFonts w:ascii="Times New Roman" w:hAnsi="Times New Roman" w:cs="Times New Roman"/>
          <w:sz w:val="24"/>
          <w:szCs w:val="24"/>
        </w:rPr>
        <w:t xml:space="preserve"> </w:t>
      </w:r>
      <w:r w:rsidR="0075347E">
        <w:rPr>
          <w:rFonts w:ascii="Times New Roman" w:hAnsi="Times New Roman" w:cs="Times New Roman"/>
          <w:sz w:val="24"/>
          <w:szCs w:val="24"/>
        </w:rPr>
        <w:t xml:space="preserve">on </w:t>
      </w:r>
      <w:r w:rsidR="00775CA3">
        <w:rPr>
          <w:rFonts w:ascii="Times New Roman" w:hAnsi="Times New Roman" w:cs="Times New Roman"/>
          <w:sz w:val="24"/>
          <w:szCs w:val="24"/>
        </w:rPr>
        <w:t>thermal stratification</w:t>
      </w:r>
      <w:r w:rsidR="0075347E">
        <w:rPr>
          <w:rFonts w:ascii="Times New Roman" w:hAnsi="Times New Roman" w:cs="Times New Roman"/>
          <w:sz w:val="24"/>
          <w:szCs w:val="24"/>
        </w:rPr>
        <w:t xml:space="preserve"> did not clearly delineate predictability</w:t>
      </w:r>
      <w:r w:rsidR="00AA1746">
        <w:rPr>
          <w:rFonts w:ascii="Times New Roman" w:hAnsi="Times New Roman" w:cs="Times New Roman"/>
          <w:sz w:val="24"/>
          <w:szCs w:val="24"/>
        </w:rPr>
        <w:t xml:space="preserve"> and instability </w:t>
      </w:r>
      <w:r w:rsidR="00090ED7">
        <w:rPr>
          <w:rFonts w:ascii="Times New Roman" w:hAnsi="Times New Roman" w:cs="Times New Roman"/>
          <w:sz w:val="24"/>
          <w:szCs w:val="24"/>
        </w:rPr>
        <w:t>rarely influenced daily RMSE</w:t>
      </w:r>
      <w:r w:rsidR="00C2556D">
        <w:rPr>
          <w:rFonts w:ascii="Times New Roman" w:hAnsi="Times New Roman" w:cs="Times New Roman"/>
          <w:sz w:val="24"/>
          <w:szCs w:val="24"/>
        </w:rPr>
        <w:t>.</w:t>
      </w:r>
      <w:r w:rsidR="00ED324E">
        <w:rPr>
          <w:rFonts w:ascii="Times New Roman" w:hAnsi="Times New Roman" w:cs="Times New Roman"/>
          <w:sz w:val="24"/>
          <w:szCs w:val="24"/>
        </w:rPr>
        <w:t xml:space="preserve"> </w:t>
      </w:r>
    </w:p>
    <w:p w14:paraId="26F362B1" w14:textId="57FA382D" w:rsidR="00C040C9" w:rsidRDefault="00AE4151"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 xml:space="preserve">Our results broadly suggest that </w:t>
      </w:r>
      <w:r w:rsidR="00C963A7">
        <w:rPr>
          <w:rFonts w:ascii="Times New Roman" w:hAnsi="Times New Roman" w:cs="Times New Roman"/>
          <w:sz w:val="24"/>
          <w:szCs w:val="24"/>
        </w:rPr>
        <w:t xml:space="preserve">reservoir </w:t>
      </w:r>
      <w:r>
        <w:rPr>
          <w:rFonts w:ascii="Times New Roman" w:hAnsi="Times New Roman" w:cs="Times New Roman"/>
          <w:sz w:val="24"/>
          <w:szCs w:val="24"/>
        </w:rPr>
        <w:t>mixing regime</w:t>
      </w:r>
      <w:r w:rsidR="00B81EC8">
        <w:rPr>
          <w:rFonts w:ascii="Times New Roman" w:hAnsi="Times New Roman" w:cs="Times New Roman"/>
          <w:sz w:val="24"/>
          <w:szCs w:val="24"/>
        </w:rPr>
        <w:t xml:space="preserve"> (specifically, poly vs </w:t>
      </w:r>
      <w:proofErr w:type="spellStart"/>
      <w:r w:rsidR="00B81EC8">
        <w:rPr>
          <w:rFonts w:ascii="Times New Roman" w:hAnsi="Times New Roman" w:cs="Times New Roman"/>
          <w:sz w:val="24"/>
          <w:szCs w:val="24"/>
        </w:rPr>
        <w:t>monomictic</w:t>
      </w:r>
      <w:proofErr w:type="spellEnd"/>
      <w:r w:rsidR="00B81EC8">
        <w:rPr>
          <w:rFonts w:ascii="Times New Roman" w:hAnsi="Times New Roman" w:cs="Times New Roman"/>
          <w:sz w:val="24"/>
          <w:szCs w:val="24"/>
        </w:rPr>
        <w:t>)</w:t>
      </w:r>
      <w:r>
        <w:rPr>
          <w:rFonts w:ascii="Times New Roman" w:hAnsi="Times New Roman" w:cs="Times New Roman"/>
          <w:sz w:val="24"/>
          <w:szCs w:val="24"/>
        </w:rPr>
        <w:t xml:space="preserve"> poor</w:t>
      </w:r>
      <w:r w:rsidR="00C963A7">
        <w:rPr>
          <w:rFonts w:ascii="Times New Roman" w:hAnsi="Times New Roman" w:cs="Times New Roman"/>
          <w:sz w:val="24"/>
          <w:szCs w:val="24"/>
        </w:rPr>
        <w:t xml:space="preserve">ly correlates with </w:t>
      </w:r>
      <w:r w:rsidR="00BB16F0">
        <w:rPr>
          <w:rFonts w:ascii="Times New Roman" w:hAnsi="Times New Roman" w:cs="Times New Roman"/>
          <w:sz w:val="24"/>
          <w:szCs w:val="24"/>
        </w:rPr>
        <w:t xml:space="preserve">DO </w:t>
      </w:r>
      <w:r w:rsidR="00B81EC8">
        <w:rPr>
          <w:rFonts w:ascii="Times New Roman" w:hAnsi="Times New Roman" w:cs="Times New Roman"/>
          <w:sz w:val="24"/>
          <w:szCs w:val="24"/>
        </w:rPr>
        <w:t>predictability</w:t>
      </w:r>
      <w:r w:rsidR="00AD51A6">
        <w:rPr>
          <w:rFonts w:ascii="Times New Roman" w:hAnsi="Times New Roman" w:cs="Times New Roman"/>
          <w:sz w:val="24"/>
          <w:szCs w:val="24"/>
        </w:rPr>
        <w:t>. However, our results also indicate that</w:t>
      </w:r>
      <w:r w:rsidR="00C040C9">
        <w:rPr>
          <w:rFonts w:ascii="Times New Roman" w:hAnsi="Times New Roman" w:cs="Times New Roman"/>
          <w:sz w:val="24"/>
          <w:szCs w:val="24"/>
        </w:rPr>
        <w:t xml:space="preserve"> thermal stratification </w:t>
      </w:r>
      <w:r w:rsidR="00AD51A6">
        <w:rPr>
          <w:rFonts w:ascii="Times New Roman" w:hAnsi="Times New Roman" w:cs="Times New Roman"/>
          <w:sz w:val="24"/>
          <w:szCs w:val="24"/>
        </w:rPr>
        <w:t>does</w:t>
      </w:r>
      <w:r w:rsidR="00C040C9">
        <w:rPr>
          <w:rFonts w:ascii="Times New Roman" w:hAnsi="Times New Roman" w:cs="Times New Roman"/>
          <w:sz w:val="24"/>
          <w:szCs w:val="24"/>
        </w:rPr>
        <w:t xml:space="preserve"> increase predictability of DO</w:t>
      </w:r>
      <w:r w:rsidR="00562C4C">
        <w:rPr>
          <w:rFonts w:ascii="Times New Roman" w:hAnsi="Times New Roman" w:cs="Times New Roman"/>
          <w:sz w:val="24"/>
          <w:szCs w:val="24"/>
        </w:rPr>
        <w:t xml:space="preserve"> depending on the specific environmental context, </w:t>
      </w:r>
      <w:r w:rsidR="00FF5177">
        <w:rPr>
          <w:rFonts w:ascii="Times New Roman" w:hAnsi="Times New Roman" w:cs="Times New Roman"/>
          <w:sz w:val="24"/>
          <w:szCs w:val="24"/>
        </w:rPr>
        <w:t>congruent with</w:t>
      </w:r>
      <w:r w:rsidR="00EF5631">
        <w:rPr>
          <w:rFonts w:ascii="Times New Roman" w:hAnsi="Times New Roman" w:cs="Times New Roman"/>
          <w:sz w:val="24"/>
          <w:szCs w:val="24"/>
        </w:rPr>
        <w:t xml:space="preserve"> our</w:t>
      </w:r>
      <w:r w:rsidR="00562C4C">
        <w:rPr>
          <w:rFonts w:ascii="Times New Roman" w:hAnsi="Times New Roman" w:cs="Times New Roman"/>
          <w:sz w:val="24"/>
          <w:szCs w:val="24"/>
        </w:rPr>
        <w:t xml:space="preserve"> main hypothesis. </w:t>
      </w:r>
      <w:r w:rsidR="00D01378">
        <w:rPr>
          <w:rFonts w:ascii="Times New Roman" w:hAnsi="Times New Roman" w:cs="Times New Roman"/>
          <w:sz w:val="24"/>
          <w:szCs w:val="24"/>
        </w:rPr>
        <w:t>Maumelle was generally more predictable</w:t>
      </w:r>
      <w:r w:rsidR="00E74304">
        <w:rPr>
          <w:rFonts w:ascii="Times New Roman" w:hAnsi="Times New Roman" w:cs="Times New Roman"/>
          <w:sz w:val="24"/>
          <w:szCs w:val="24"/>
        </w:rPr>
        <w:t xml:space="preserve"> than the other three reservoirs</w:t>
      </w:r>
      <w:r w:rsidR="00431855">
        <w:rPr>
          <w:rFonts w:ascii="Times New Roman" w:hAnsi="Times New Roman" w:cs="Times New Roman"/>
          <w:sz w:val="24"/>
          <w:szCs w:val="24"/>
        </w:rPr>
        <w:t xml:space="preserve">. </w:t>
      </w:r>
      <w:r w:rsidR="00385219">
        <w:rPr>
          <w:rFonts w:ascii="Times New Roman" w:hAnsi="Times New Roman" w:cs="Times New Roman"/>
          <w:sz w:val="24"/>
          <w:szCs w:val="24"/>
        </w:rPr>
        <w:t>During the warm season when the reservoir was fully stratified, predictability increased only at the bottom</w:t>
      </w:r>
      <w:r w:rsidR="00082555">
        <w:rPr>
          <w:rFonts w:ascii="Times New Roman" w:hAnsi="Times New Roman" w:cs="Times New Roman"/>
          <w:sz w:val="24"/>
          <w:szCs w:val="24"/>
        </w:rPr>
        <w:t xml:space="preserve">. </w:t>
      </w:r>
      <w:r w:rsidR="00E515A0" w:rsidRPr="00947B68">
        <w:rPr>
          <w:rFonts w:ascii="Times New Roman" w:eastAsia="Times New Roman" w:hAnsi="Times New Roman" w:cs="Times New Roman"/>
          <w:sz w:val="24"/>
          <w:szCs w:val="24"/>
        </w:rPr>
        <w:t>Maumelle bottom mean RMSE during the warm season was only 0.32 due to temporally stable anoxia from approximately June 14 to Sep 22 eliminating variability in DO.</w:t>
      </w:r>
      <w:r w:rsidR="00E515A0">
        <w:rPr>
          <w:rFonts w:ascii="Times New Roman" w:eastAsia="Times New Roman" w:hAnsi="Times New Roman" w:cs="Times New Roman"/>
          <w:sz w:val="24"/>
          <w:szCs w:val="24"/>
        </w:rPr>
        <w:t xml:space="preserve"> </w:t>
      </w:r>
      <w:r w:rsidR="0013729D">
        <w:rPr>
          <w:rFonts w:ascii="Times New Roman" w:eastAsia="Times New Roman" w:hAnsi="Times New Roman" w:cs="Times New Roman"/>
          <w:sz w:val="24"/>
          <w:szCs w:val="24"/>
        </w:rPr>
        <w:t>Although Fayetteville was consistently thermally stratified</w:t>
      </w:r>
      <w:r w:rsidR="004F7B2A">
        <w:rPr>
          <w:rFonts w:ascii="Times New Roman" w:eastAsia="Times New Roman" w:hAnsi="Times New Roman" w:cs="Times New Roman"/>
          <w:sz w:val="24"/>
          <w:szCs w:val="24"/>
        </w:rPr>
        <w:t xml:space="preserve"> (Fig. 2)</w:t>
      </w:r>
      <w:r w:rsidR="00AE23FB">
        <w:rPr>
          <w:rFonts w:ascii="Times New Roman" w:eastAsia="Times New Roman" w:hAnsi="Times New Roman" w:cs="Times New Roman"/>
          <w:sz w:val="24"/>
          <w:szCs w:val="24"/>
        </w:rPr>
        <w:t xml:space="preserve">, </w:t>
      </w:r>
      <w:r w:rsidR="00BF37F3">
        <w:rPr>
          <w:rFonts w:ascii="Times New Roman" w:eastAsia="Times New Roman" w:hAnsi="Times New Roman" w:cs="Times New Roman"/>
          <w:sz w:val="24"/>
          <w:szCs w:val="24"/>
        </w:rPr>
        <w:t xml:space="preserve">hypolimnetic </w:t>
      </w:r>
      <w:r w:rsidR="00AE23FB">
        <w:rPr>
          <w:rFonts w:ascii="Times New Roman" w:eastAsia="Times New Roman" w:hAnsi="Times New Roman" w:cs="Times New Roman"/>
          <w:sz w:val="24"/>
          <w:szCs w:val="24"/>
        </w:rPr>
        <w:t>DO was not consistently anoxic, like at Maumelle</w:t>
      </w:r>
      <w:r w:rsidR="00E66A51">
        <w:rPr>
          <w:rFonts w:ascii="Times New Roman" w:eastAsia="Times New Roman" w:hAnsi="Times New Roman" w:cs="Times New Roman"/>
          <w:sz w:val="24"/>
          <w:szCs w:val="24"/>
        </w:rPr>
        <w:t xml:space="preserve">. </w:t>
      </w:r>
      <w:r w:rsidR="0016183A">
        <w:rPr>
          <w:rFonts w:ascii="Times New Roman" w:eastAsia="Times New Roman" w:hAnsi="Times New Roman" w:cs="Times New Roman"/>
          <w:sz w:val="24"/>
          <w:szCs w:val="24"/>
        </w:rPr>
        <w:t xml:space="preserve">Fayetteville is </w:t>
      </w:r>
      <w:r w:rsidR="00CE4CF9">
        <w:rPr>
          <w:rFonts w:ascii="Times New Roman" w:eastAsia="Times New Roman" w:hAnsi="Times New Roman" w:cs="Times New Roman"/>
          <w:sz w:val="24"/>
          <w:szCs w:val="24"/>
        </w:rPr>
        <w:t>by a wide margin the smallest reservoir in this study, and rapid hydrodynamic changes</w:t>
      </w:r>
      <w:r w:rsidR="00F21D35">
        <w:rPr>
          <w:rFonts w:ascii="Times New Roman" w:eastAsia="Times New Roman" w:hAnsi="Times New Roman" w:cs="Times New Roman"/>
          <w:sz w:val="24"/>
          <w:szCs w:val="24"/>
        </w:rPr>
        <w:t xml:space="preserve"> over these small spatial scales</w:t>
      </w:r>
      <w:r w:rsidR="00CE4CF9">
        <w:rPr>
          <w:rFonts w:ascii="Times New Roman" w:eastAsia="Times New Roman" w:hAnsi="Times New Roman" w:cs="Times New Roman"/>
          <w:sz w:val="24"/>
          <w:szCs w:val="24"/>
        </w:rPr>
        <w:t xml:space="preserve"> might bring oxygenated waters</w:t>
      </w:r>
      <w:r w:rsidR="00F32162">
        <w:rPr>
          <w:rFonts w:ascii="Times New Roman" w:eastAsia="Times New Roman" w:hAnsi="Times New Roman" w:cs="Times New Roman"/>
          <w:sz w:val="24"/>
          <w:szCs w:val="24"/>
        </w:rPr>
        <w:t xml:space="preserve"> to the profiler.</w:t>
      </w:r>
      <w:r w:rsidR="00D24944">
        <w:rPr>
          <w:rFonts w:ascii="Times New Roman" w:eastAsia="Times New Roman" w:hAnsi="Times New Roman" w:cs="Times New Roman"/>
          <w:sz w:val="24"/>
          <w:szCs w:val="24"/>
        </w:rPr>
        <w:t xml:space="preserve"> Therefore</w:t>
      </w:r>
      <w:r w:rsidR="0024256C">
        <w:rPr>
          <w:rFonts w:ascii="Times New Roman" w:eastAsia="Times New Roman" w:hAnsi="Times New Roman" w:cs="Times New Roman"/>
          <w:sz w:val="24"/>
          <w:szCs w:val="24"/>
        </w:rPr>
        <w:t>,</w:t>
      </w:r>
      <w:r w:rsidR="00D24944">
        <w:rPr>
          <w:rFonts w:ascii="Times New Roman" w:eastAsia="Times New Roman" w:hAnsi="Times New Roman" w:cs="Times New Roman"/>
          <w:sz w:val="24"/>
          <w:szCs w:val="24"/>
        </w:rPr>
        <w:t xml:space="preserve"> reservoir morphology and its effect on hydrodynamics could be an important driver of DO dynamics that could </w:t>
      </w:r>
      <w:r w:rsidR="00327FC3">
        <w:rPr>
          <w:rFonts w:ascii="Times New Roman" w:eastAsia="Times New Roman" w:hAnsi="Times New Roman" w:cs="Times New Roman"/>
          <w:sz w:val="24"/>
          <w:szCs w:val="24"/>
        </w:rPr>
        <w:t xml:space="preserve">drive DO predictability on longer time scales than the models here could pick up as lagged effects. </w:t>
      </w:r>
      <w:r w:rsidR="00D24944">
        <w:rPr>
          <w:rFonts w:ascii="Times New Roman" w:eastAsia="Times New Roman" w:hAnsi="Times New Roman" w:cs="Times New Roman"/>
          <w:sz w:val="24"/>
          <w:szCs w:val="24"/>
        </w:rPr>
        <w:t xml:space="preserve"> </w:t>
      </w:r>
    </w:p>
    <w:p w14:paraId="683C53A2" w14:textId="35FF9371" w:rsidR="001C4BBD" w:rsidRDefault="00FD1CB3"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hypothesize that e</w:t>
      </w:r>
      <w:r w:rsidR="00D77D76">
        <w:rPr>
          <w:rFonts w:ascii="Times New Roman" w:eastAsia="Times New Roman" w:hAnsi="Times New Roman" w:cs="Times New Roman"/>
          <w:sz w:val="24"/>
          <w:szCs w:val="24"/>
        </w:rPr>
        <w:t xml:space="preserve">utrophication may also decrease </w:t>
      </w:r>
      <w:r>
        <w:rPr>
          <w:rFonts w:ascii="Times New Roman" w:eastAsia="Times New Roman" w:hAnsi="Times New Roman" w:cs="Times New Roman"/>
          <w:sz w:val="24"/>
          <w:szCs w:val="24"/>
        </w:rPr>
        <w:t xml:space="preserve">DO </w:t>
      </w:r>
      <w:r w:rsidR="00D77D76">
        <w:rPr>
          <w:rFonts w:ascii="Times New Roman" w:eastAsia="Times New Roman" w:hAnsi="Times New Roman" w:cs="Times New Roman"/>
          <w:sz w:val="24"/>
          <w:szCs w:val="24"/>
        </w:rPr>
        <w:t xml:space="preserve">predictability by increasing </w:t>
      </w:r>
      <w:r w:rsidR="007047BD">
        <w:rPr>
          <w:rFonts w:ascii="Times New Roman" w:eastAsia="Times New Roman" w:hAnsi="Times New Roman" w:cs="Times New Roman"/>
          <w:sz w:val="24"/>
          <w:szCs w:val="24"/>
        </w:rPr>
        <w:t xml:space="preserve">rates of change of DO over short time scales. </w:t>
      </w:r>
      <w:proofErr w:type="gramStart"/>
      <w:r w:rsidR="00327FC3">
        <w:rPr>
          <w:rFonts w:ascii="Times New Roman" w:eastAsia="Times New Roman" w:hAnsi="Times New Roman" w:cs="Times New Roman"/>
          <w:sz w:val="24"/>
          <w:szCs w:val="24"/>
        </w:rPr>
        <w:t>Similar to</w:t>
      </w:r>
      <w:proofErr w:type="gramEnd"/>
      <w:r w:rsidR="00327FC3">
        <w:rPr>
          <w:rFonts w:ascii="Times New Roman" w:eastAsia="Times New Roman" w:hAnsi="Times New Roman" w:cs="Times New Roman"/>
          <w:sz w:val="24"/>
          <w:szCs w:val="24"/>
        </w:rPr>
        <w:t xml:space="preserve"> hypolimnetic</w:t>
      </w:r>
      <w:r w:rsidR="00E22BA5">
        <w:rPr>
          <w:rFonts w:ascii="Times New Roman" w:eastAsia="Times New Roman" w:hAnsi="Times New Roman" w:cs="Times New Roman"/>
          <w:sz w:val="24"/>
          <w:szCs w:val="24"/>
        </w:rPr>
        <w:t xml:space="preserve"> model</w:t>
      </w:r>
      <w:r w:rsidR="00327FC3">
        <w:rPr>
          <w:rFonts w:ascii="Times New Roman" w:eastAsia="Times New Roman" w:hAnsi="Times New Roman" w:cs="Times New Roman"/>
          <w:sz w:val="24"/>
          <w:szCs w:val="24"/>
        </w:rPr>
        <w:t xml:space="preserve"> </w:t>
      </w:r>
      <w:r w:rsidR="005F2877">
        <w:rPr>
          <w:rFonts w:ascii="Times New Roman" w:eastAsia="Times New Roman" w:hAnsi="Times New Roman" w:cs="Times New Roman"/>
          <w:sz w:val="24"/>
          <w:szCs w:val="24"/>
        </w:rPr>
        <w:t>predictions</w:t>
      </w:r>
      <w:r w:rsidR="00327FC3">
        <w:rPr>
          <w:rFonts w:ascii="Times New Roman" w:eastAsia="Times New Roman" w:hAnsi="Times New Roman" w:cs="Times New Roman"/>
          <w:sz w:val="24"/>
          <w:szCs w:val="24"/>
        </w:rPr>
        <w:t xml:space="preserve">, </w:t>
      </w:r>
      <w:r w:rsidR="007047BD">
        <w:rPr>
          <w:rFonts w:ascii="Times New Roman" w:eastAsia="Times New Roman" w:hAnsi="Times New Roman" w:cs="Times New Roman"/>
          <w:sz w:val="24"/>
          <w:szCs w:val="24"/>
        </w:rPr>
        <w:t>Maumelle surface DO was highly predictable compared to DO at the other t</w:t>
      </w:r>
      <w:r w:rsidR="00F57010">
        <w:rPr>
          <w:rFonts w:ascii="Times New Roman" w:eastAsia="Times New Roman" w:hAnsi="Times New Roman" w:cs="Times New Roman"/>
          <w:sz w:val="24"/>
          <w:szCs w:val="24"/>
        </w:rPr>
        <w:t>hree reservoirs</w:t>
      </w:r>
      <w:r w:rsidR="00B378E8">
        <w:rPr>
          <w:rFonts w:ascii="Times New Roman" w:eastAsia="Times New Roman" w:hAnsi="Times New Roman" w:cs="Times New Roman"/>
          <w:sz w:val="24"/>
          <w:szCs w:val="24"/>
        </w:rPr>
        <w:t>,</w:t>
      </w:r>
      <w:r w:rsidR="00F57010">
        <w:rPr>
          <w:rFonts w:ascii="Times New Roman" w:eastAsia="Times New Roman" w:hAnsi="Times New Roman" w:cs="Times New Roman"/>
          <w:sz w:val="24"/>
          <w:szCs w:val="24"/>
        </w:rPr>
        <w:t xml:space="preserve"> </w:t>
      </w:r>
      <w:r w:rsidR="00B378E8">
        <w:rPr>
          <w:rFonts w:ascii="Times New Roman" w:eastAsia="Times New Roman" w:hAnsi="Times New Roman" w:cs="Times New Roman"/>
          <w:sz w:val="24"/>
          <w:szCs w:val="24"/>
        </w:rPr>
        <w:t>l</w:t>
      </w:r>
      <w:r w:rsidR="000E55F8">
        <w:rPr>
          <w:rFonts w:ascii="Times New Roman" w:eastAsia="Times New Roman" w:hAnsi="Times New Roman" w:cs="Times New Roman"/>
          <w:sz w:val="24"/>
          <w:szCs w:val="24"/>
        </w:rPr>
        <w:t xml:space="preserve">ikely due to </w:t>
      </w:r>
      <w:r w:rsidR="00F57010">
        <w:rPr>
          <w:rFonts w:ascii="Times New Roman" w:eastAsia="Times New Roman" w:hAnsi="Times New Roman" w:cs="Times New Roman"/>
          <w:sz w:val="24"/>
          <w:szCs w:val="24"/>
        </w:rPr>
        <w:t xml:space="preserve">Maumelle surface DO </w:t>
      </w:r>
      <w:r w:rsidR="00CC6FF8">
        <w:rPr>
          <w:rFonts w:ascii="Times New Roman" w:eastAsia="Times New Roman" w:hAnsi="Times New Roman" w:cs="Times New Roman"/>
          <w:sz w:val="24"/>
          <w:szCs w:val="24"/>
        </w:rPr>
        <w:t>varying</w:t>
      </w:r>
      <w:r w:rsidR="00F57010">
        <w:rPr>
          <w:rFonts w:ascii="Times New Roman" w:eastAsia="Times New Roman" w:hAnsi="Times New Roman" w:cs="Times New Roman"/>
          <w:sz w:val="24"/>
          <w:szCs w:val="24"/>
        </w:rPr>
        <w:t xml:space="preserve"> by only a few mg/L </w:t>
      </w:r>
      <w:r w:rsidR="00A1003F">
        <w:rPr>
          <w:rFonts w:ascii="Times New Roman" w:eastAsia="Times New Roman" w:hAnsi="Times New Roman" w:cs="Times New Roman"/>
          <w:sz w:val="24"/>
          <w:szCs w:val="24"/>
        </w:rPr>
        <w:t xml:space="preserve">across most training and testing </w:t>
      </w:r>
      <w:r w:rsidR="004D480B">
        <w:rPr>
          <w:rFonts w:ascii="Times New Roman" w:eastAsia="Times New Roman" w:hAnsi="Times New Roman" w:cs="Times New Roman"/>
          <w:sz w:val="24"/>
          <w:szCs w:val="24"/>
        </w:rPr>
        <w:t>splits</w:t>
      </w:r>
      <w:r w:rsidR="00C80236">
        <w:rPr>
          <w:rFonts w:ascii="Times New Roman" w:eastAsia="Times New Roman" w:hAnsi="Times New Roman" w:cs="Times New Roman"/>
          <w:sz w:val="24"/>
          <w:szCs w:val="24"/>
        </w:rPr>
        <w:t xml:space="preserve">. In contrast, DO at other reservoirs </w:t>
      </w:r>
      <w:r w:rsidR="00CC6FF8">
        <w:rPr>
          <w:rFonts w:ascii="Times New Roman" w:eastAsia="Times New Roman" w:hAnsi="Times New Roman" w:cs="Times New Roman"/>
          <w:sz w:val="24"/>
          <w:szCs w:val="24"/>
        </w:rPr>
        <w:t xml:space="preserve">was </w:t>
      </w:r>
      <w:r w:rsidR="00C80802">
        <w:rPr>
          <w:rFonts w:ascii="Times New Roman" w:eastAsia="Times New Roman" w:hAnsi="Times New Roman" w:cs="Times New Roman"/>
          <w:sz w:val="24"/>
          <w:szCs w:val="24"/>
        </w:rPr>
        <w:t>considerably more</w:t>
      </w:r>
      <w:r w:rsidR="00DE26E0">
        <w:rPr>
          <w:rFonts w:ascii="Times New Roman" w:eastAsia="Times New Roman" w:hAnsi="Times New Roman" w:cs="Times New Roman"/>
          <w:sz w:val="24"/>
          <w:szCs w:val="24"/>
        </w:rPr>
        <w:t xml:space="preserve"> variable</w:t>
      </w:r>
      <w:r w:rsidR="003E4B64">
        <w:rPr>
          <w:rFonts w:ascii="Times New Roman" w:eastAsia="Times New Roman" w:hAnsi="Times New Roman" w:cs="Times New Roman"/>
          <w:sz w:val="24"/>
          <w:szCs w:val="24"/>
        </w:rPr>
        <w:t>. In the most extreme case</w:t>
      </w:r>
      <w:r w:rsidR="00CE5611">
        <w:rPr>
          <w:rFonts w:ascii="Times New Roman" w:eastAsia="Times New Roman" w:hAnsi="Times New Roman" w:cs="Times New Roman"/>
          <w:sz w:val="24"/>
          <w:szCs w:val="24"/>
        </w:rPr>
        <w:t xml:space="preserve"> at Eagle Mountain,</w:t>
      </w:r>
      <w:r w:rsidR="00DE26E0">
        <w:rPr>
          <w:rFonts w:ascii="Times New Roman" w:eastAsia="Times New Roman" w:hAnsi="Times New Roman" w:cs="Times New Roman"/>
          <w:sz w:val="24"/>
          <w:szCs w:val="24"/>
        </w:rPr>
        <w:t xml:space="preserve"> </w:t>
      </w:r>
      <w:r w:rsidR="00CE5611">
        <w:rPr>
          <w:rFonts w:ascii="Times New Roman" w:eastAsia="Times New Roman" w:hAnsi="Times New Roman" w:cs="Times New Roman"/>
          <w:sz w:val="24"/>
          <w:szCs w:val="24"/>
        </w:rPr>
        <w:t xml:space="preserve">surface DO </w:t>
      </w:r>
      <w:proofErr w:type="gramStart"/>
      <w:r w:rsidR="00CE5611">
        <w:rPr>
          <w:rFonts w:ascii="Times New Roman" w:eastAsia="Times New Roman" w:hAnsi="Times New Roman" w:cs="Times New Roman"/>
          <w:sz w:val="24"/>
          <w:szCs w:val="24"/>
        </w:rPr>
        <w:t>r</w:t>
      </w:r>
      <w:r w:rsidR="002014B0">
        <w:rPr>
          <w:rFonts w:ascii="Times New Roman" w:eastAsia="Times New Roman" w:hAnsi="Times New Roman" w:cs="Times New Roman"/>
          <w:sz w:val="24"/>
          <w:szCs w:val="24"/>
        </w:rPr>
        <w:t>ang</w:t>
      </w:r>
      <w:r w:rsidR="00CE5611">
        <w:rPr>
          <w:rFonts w:ascii="Times New Roman" w:eastAsia="Times New Roman" w:hAnsi="Times New Roman" w:cs="Times New Roman"/>
          <w:sz w:val="24"/>
          <w:szCs w:val="24"/>
        </w:rPr>
        <w:t>ed</w:t>
      </w:r>
      <w:proofErr w:type="gramEnd"/>
      <w:r w:rsidR="002014B0">
        <w:rPr>
          <w:rFonts w:ascii="Times New Roman" w:eastAsia="Times New Roman" w:hAnsi="Times New Roman" w:cs="Times New Roman"/>
          <w:sz w:val="24"/>
          <w:szCs w:val="24"/>
        </w:rPr>
        <w:t xml:space="preserve"> from </w:t>
      </w:r>
      <w:commentRangeStart w:id="112"/>
      <w:r w:rsidR="002014B0">
        <w:rPr>
          <w:rFonts w:ascii="Times New Roman" w:eastAsia="Times New Roman" w:hAnsi="Times New Roman" w:cs="Times New Roman"/>
          <w:sz w:val="24"/>
          <w:szCs w:val="24"/>
        </w:rPr>
        <w:t>14 mg/L to nearly anoxic</w:t>
      </w:r>
      <w:r w:rsidR="00CE5611">
        <w:rPr>
          <w:rFonts w:ascii="Times New Roman" w:eastAsia="Times New Roman" w:hAnsi="Times New Roman" w:cs="Times New Roman"/>
          <w:sz w:val="24"/>
          <w:szCs w:val="24"/>
        </w:rPr>
        <w:t xml:space="preserve"> within days</w:t>
      </w:r>
      <w:r w:rsidR="00474498">
        <w:rPr>
          <w:rFonts w:ascii="Times New Roman" w:eastAsia="Times New Roman" w:hAnsi="Times New Roman" w:cs="Times New Roman"/>
          <w:sz w:val="24"/>
          <w:szCs w:val="24"/>
        </w:rPr>
        <w:t>, driven by both stratification dynamics and eutrophication</w:t>
      </w:r>
      <w:r w:rsidR="004D480B">
        <w:rPr>
          <w:rFonts w:ascii="Times New Roman" w:eastAsia="Times New Roman" w:hAnsi="Times New Roman" w:cs="Times New Roman"/>
          <w:sz w:val="24"/>
          <w:szCs w:val="24"/>
        </w:rPr>
        <w:t xml:space="preserve"> (Wagner et al</w:t>
      </w:r>
      <w:ins w:id="113" w:author="Dennis Trolle" w:date="2023-11-26T11:34:00Z">
        <w:r w:rsidR="0089612A">
          <w:rPr>
            <w:rFonts w:ascii="Times New Roman" w:eastAsia="Times New Roman" w:hAnsi="Times New Roman" w:cs="Times New Roman"/>
            <w:sz w:val="24"/>
            <w:szCs w:val="24"/>
          </w:rPr>
          <w:t>.</w:t>
        </w:r>
      </w:ins>
      <w:r w:rsidR="004D480B">
        <w:rPr>
          <w:rFonts w:ascii="Times New Roman" w:eastAsia="Times New Roman" w:hAnsi="Times New Roman" w:cs="Times New Roman"/>
          <w:sz w:val="24"/>
          <w:szCs w:val="24"/>
        </w:rPr>
        <w:t xml:space="preserve"> 2023)</w:t>
      </w:r>
      <w:r w:rsidR="00474498">
        <w:rPr>
          <w:rFonts w:ascii="Times New Roman" w:eastAsia="Times New Roman" w:hAnsi="Times New Roman" w:cs="Times New Roman"/>
          <w:sz w:val="24"/>
          <w:szCs w:val="24"/>
        </w:rPr>
        <w:t>.</w:t>
      </w:r>
      <w:commentRangeEnd w:id="112"/>
      <w:r w:rsidR="00E715C7">
        <w:rPr>
          <w:rStyle w:val="CommentReference"/>
        </w:rPr>
        <w:commentReference w:id="112"/>
      </w:r>
    </w:p>
    <w:p w14:paraId="388F3FA1" w14:textId="55A1AB34" w:rsidR="005A422A" w:rsidRDefault="005A422A"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Vertically, </w:t>
      </w:r>
      <w:commentRangeStart w:id="114"/>
      <w:r>
        <w:rPr>
          <w:rFonts w:ascii="Times New Roman" w:eastAsia="Times New Roman" w:hAnsi="Times New Roman" w:cs="Times New Roman"/>
          <w:sz w:val="24"/>
          <w:szCs w:val="24"/>
        </w:rPr>
        <w:t>middle depths</w:t>
      </w:r>
      <w:r w:rsidR="002278DC">
        <w:rPr>
          <w:rFonts w:ascii="Times New Roman" w:eastAsia="Times New Roman" w:hAnsi="Times New Roman" w:cs="Times New Roman"/>
          <w:sz w:val="24"/>
          <w:szCs w:val="24"/>
        </w:rPr>
        <w:t xml:space="preserve"> (5 m)</w:t>
      </w:r>
      <w:commentRangeEnd w:id="114"/>
      <w:r w:rsidR="00992DBD">
        <w:rPr>
          <w:rStyle w:val="CommentReference"/>
        </w:rPr>
        <w:commentReference w:id="114"/>
      </w:r>
      <w:r>
        <w:rPr>
          <w:rFonts w:ascii="Times New Roman" w:eastAsia="Times New Roman" w:hAnsi="Times New Roman" w:cs="Times New Roman"/>
          <w:sz w:val="24"/>
          <w:szCs w:val="24"/>
        </w:rPr>
        <w:t xml:space="preserve"> were the worst predicted</w:t>
      </w:r>
      <w:r w:rsidR="000E54F5">
        <w:rPr>
          <w:rFonts w:ascii="Times New Roman" w:eastAsia="Times New Roman" w:hAnsi="Times New Roman" w:cs="Times New Roman"/>
          <w:sz w:val="24"/>
          <w:szCs w:val="24"/>
        </w:rPr>
        <w:t>, also observed in other predictive studies (Lin et al preprint, Saber et al)</w:t>
      </w:r>
      <w:r>
        <w:rPr>
          <w:rFonts w:ascii="Times New Roman" w:eastAsia="Times New Roman" w:hAnsi="Times New Roman" w:cs="Times New Roman"/>
          <w:sz w:val="24"/>
          <w:szCs w:val="24"/>
        </w:rPr>
        <w:t xml:space="preserve">. </w:t>
      </w:r>
      <w:r w:rsidR="003C0A83">
        <w:rPr>
          <w:rFonts w:ascii="Times New Roman" w:eastAsia="Times New Roman" w:hAnsi="Times New Roman" w:cs="Times New Roman"/>
          <w:sz w:val="24"/>
          <w:szCs w:val="24"/>
        </w:rPr>
        <w:t xml:space="preserve">This is not particularly surprising as this is the interface </w:t>
      </w:r>
      <w:r w:rsidR="00BD72BC">
        <w:rPr>
          <w:rFonts w:ascii="Times New Roman" w:eastAsia="Times New Roman" w:hAnsi="Times New Roman" w:cs="Times New Roman"/>
          <w:sz w:val="24"/>
          <w:szCs w:val="24"/>
        </w:rPr>
        <w:t>where downward convective mixing and upward biological oxygen demand meet</w:t>
      </w:r>
      <w:r w:rsidR="00CE644F">
        <w:rPr>
          <w:rFonts w:ascii="Times New Roman" w:eastAsia="Times New Roman" w:hAnsi="Times New Roman" w:cs="Times New Roman"/>
          <w:sz w:val="24"/>
          <w:szCs w:val="24"/>
        </w:rPr>
        <w:t xml:space="preserve"> in the common case when lakes and reservoirs do not fully mix</w:t>
      </w:r>
      <w:r w:rsidR="003C0A83">
        <w:rPr>
          <w:rFonts w:ascii="Times New Roman" w:eastAsia="Times New Roman" w:hAnsi="Times New Roman" w:cs="Times New Roman"/>
          <w:sz w:val="24"/>
          <w:szCs w:val="24"/>
        </w:rPr>
        <w:t xml:space="preserve">. Although many predictions in the literature are concerned with surface and bottom </w:t>
      </w:r>
      <w:r w:rsidR="00C81E44">
        <w:rPr>
          <w:rFonts w:ascii="Times New Roman" w:eastAsia="Times New Roman" w:hAnsi="Times New Roman" w:cs="Times New Roman"/>
          <w:sz w:val="24"/>
          <w:szCs w:val="24"/>
        </w:rPr>
        <w:t xml:space="preserve">DO dynamics, many </w:t>
      </w:r>
      <w:r w:rsidR="007701DA">
        <w:rPr>
          <w:rFonts w:ascii="Times New Roman" w:eastAsia="Times New Roman" w:hAnsi="Times New Roman" w:cs="Times New Roman"/>
          <w:sz w:val="24"/>
          <w:szCs w:val="24"/>
        </w:rPr>
        <w:t xml:space="preserve">raw </w:t>
      </w:r>
      <w:r w:rsidR="00C81E44">
        <w:rPr>
          <w:rFonts w:ascii="Times New Roman" w:eastAsia="Times New Roman" w:hAnsi="Times New Roman" w:cs="Times New Roman"/>
          <w:sz w:val="24"/>
          <w:szCs w:val="24"/>
        </w:rPr>
        <w:t>water intakes are located at intermediate depths (</w:t>
      </w:r>
      <w:r w:rsidR="007701DA">
        <w:rPr>
          <w:rFonts w:ascii="Times New Roman" w:eastAsia="Times New Roman" w:hAnsi="Times New Roman" w:cs="Times New Roman"/>
          <w:sz w:val="24"/>
          <w:szCs w:val="24"/>
        </w:rPr>
        <w:t xml:space="preserve">e.g., 3-7 m), such as at Richland-Chambers. </w:t>
      </w:r>
      <w:r w:rsidR="00F776A6">
        <w:rPr>
          <w:rFonts w:ascii="Times New Roman" w:eastAsia="Times New Roman" w:hAnsi="Times New Roman" w:cs="Times New Roman"/>
          <w:sz w:val="24"/>
          <w:szCs w:val="24"/>
        </w:rPr>
        <w:t>Water quality can vary tremendously depending on depth</w:t>
      </w:r>
      <w:r w:rsidR="007F4D9C">
        <w:rPr>
          <w:rFonts w:ascii="Times New Roman" w:eastAsia="Times New Roman" w:hAnsi="Times New Roman" w:cs="Times New Roman"/>
          <w:sz w:val="24"/>
          <w:szCs w:val="24"/>
        </w:rPr>
        <w:t>. For example, managers may be sensitive to intake of anoxic water</w:t>
      </w:r>
      <w:r w:rsidR="008B5027">
        <w:rPr>
          <w:rFonts w:ascii="Times New Roman" w:eastAsia="Times New Roman" w:hAnsi="Times New Roman" w:cs="Times New Roman"/>
          <w:sz w:val="24"/>
          <w:szCs w:val="24"/>
        </w:rPr>
        <w:t xml:space="preserve"> because it contains desorbed metal contaminants that require expensive chemical pretreatment. </w:t>
      </w:r>
      <w:r w:rsidR="003E6F92">
        <w:rPr>
          <w:rFonts w:ascii="Times New Roman" w:eastAsia="Times New Roman" w:hAnsi="Times New Roman" w:cs="Times New Roman"/>
          <w:sz w:val="24"/>
          <w:szCs w:val="24"/>
        </w:rPr>
        <w:t>F</w:t>
      </w:r>
      <w:r w:rsidR="002067EE">
        <w:rPr>
          <w:rFonts w:ascii="Times New Roman" w:eastAsia="Times New Roman" w:hAnsi="Times New Roman" w:cs="Times New Roman"/>
          <w:sz w:val="24"/>
          <w:szCs w:val="24"/>
        </w:rPr>
        <w:t xml:space="preserve">orecasting </w:t>
      </w:r>
      <w:r w:rsidR="00907CEE">
        <w:rPr>
          <w:rFonts w:ascii="Times New Roman" w:eastAsia="Times New Roman" w:hAnsi="Times New Roman" w:cs="Times New Roman"/>
          <w:sz w:val="24"/>
          <w:szCs w:val="24"/>
        </w:rPr>
        <w:t>DO at depths</w:t>
      </w:r>
      <w:r w:rsidR="007E303E">
        <w:rPr>
          <w:rFonts w:ascii="Times New Roman" w:eastAsia="Times New Roman" w:hAnsi="Times New Roman" w:cs="Times New Roman"/>
          <w:sz w:val="24"/>
          <w:szCs w:val="24"/>
        </w:rPr>
        <w:t xml:space="preserve"> that </w:t>
      </w:r>
      <w:r w:rsidR="00A87504">
        <w:rPr>
          <w:rFonts w:ascii="Times New Roman" w:eastAsia="Times New Roman" w:hAnsi="Times New Roman" w:cs="Times New Roman"/>
          <w:sz w:val="24"/>
          <w:szCs w:val="24"/>
        </w:rPr>
        <w:t xml:space="preserve">temporally </w:t>
      </w:r>
      <w:r w:rsidR="007E303E">
        <w:rPr>
          <w:rFonts w:ascii="Times New Roman" w:eastAsia="Times New Roman" w:hAnsi="Times New Roman" w:cs="Times New Roman"/>
          <w:sz w:val="24"/>
          <w:szCs w:val="24"/>
        </w:rPr>
        <w:t>vacillate above and below a metalimnion</w:t>
      </w:r>
      <w:r w:rsidR="00612662">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t>e.g., “thermocline deepening”, Lofton et al</w:t>
      </w:r>
      <w:ins w:id="115" w:author="Dennis Trolle" w:date="2023-11-26T11:35:00Z">
        <w:r w:rsidR="0089612A">
          <w:rPr>
            <w:rFonts w:ascii="Times New Roman" w:eastAsia="Times New Roman" w:hAnsi="Times New Roman" w:cs="Times New Roman"/>
            <w:sz w:val="24"/>
            <w:szCs w:val="24"/>
          </w:rPr>
          <w:t>.</w:t>
        </w:r>
      </w:ins>
      <w:r w:rsidR="00FA5C1E">
        <w:rPr>
          <w:rFonts w:ascii="Times New Roman" w:eastAsia="Times New Roman" w:hAnsi="Times New Roman" w:cs="Times New Roman"/>
          <w:sz w:val="24"/>
          <w:szCs w:val="24"/>
        </w:rPr>
        <w:t xml:space="preserve"> 2022)</w:t>
      </w:r>
      <w:r w:rsidR="00C87A6F">
        <w:rPr>
          <w:rFonts w:ascii="Times New Roman" w:eastAsia="Times New Roman" w:hAnsi="Times New Roman" w:cs="Times New Roman"/>
          <w:sz w:val="24"/>
          <w:szCs w:val="24"/>
        </w:rPr>
        <w:t>,</w:t>
      </w:r>
      <w:r w:rsidR="00D207D0">
        <w:rPr>
          <w:rFonts w:ascii="Times New Roman" w:eastAsia="Times New Roman" w:hAnsi="Times New Roman" w:cs="Times New Roman"/>
          <w:sz w:val="24"/>
          <w:szCs w:val="24"/>
        </w:rPr>
        <w:t xml:space="preserve"> exacerbated by eutrophic conditions that rapidly change DO</w:t>
      </w:r>
      <w:r w:rsidR="00817E17">
        <w:rPr>
          <w:rFonts w:ascii="Times New Roman" w:eastAsia="Times New Roman" w:hAnsi="Times New Roman" w:cs="Times New Roman"/>
          <w:sz w:val="24"/>
          <w:szCs w:val="24"/>
        </w:rPr>
        <w:t xml:space="preserve"> concentrations,</w:t>
      </w:r>
      <w:r w:rsidR="002067EE">
        <w:rPr>
          <w:rFonts w:ascii="Times New Roman" w:eastAsia="Times New Roman" w:hAnsi="Times New Roman" w:cs="Times New Roman"/>
          <w:sz w:val="24"/>
          <w:szCs w:val="24"/>
        </w:rPr>
        <w:t xml:space="preserve"> may be particularly difficult</w:t>
      </w:r>
      <w:r w:rsidR="003E6F92">
        <w:rPr>
          <w:rFonts w:ascii="Times New Roman" w:eastAsia="Times New Roman" w:hAnsi="Times New Roman" w:cs="Times New Roman"/>
          <w:sz w:val="24"/>
          <w:szCs w:val="24"/>
        </w:rPr>
        <w:t>.</w:t>
      </w:r>
      <w:r w:rsidR="003A185C">
        <w:rPr>
          <w:rFonts w:ascii="Times New Roman" w:eastAsia="Times New Roman" w:hAnsi="Times New Roman" w:cs="Times New Roman"/>
          <w:sz w:val="24"/>
          <w:szCs w:val="24"/>
        </w:rPr>
        <w:t xml:space="preserve"> </w:t>
      </w:r>
    </w:p>
    <w:p w14:paraId="5951C398" w14:textId="2884129C" w:rsidR="00BD02B3" w:rsidRPr="004C48DF" w:rsidRDefault="00684ADF"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M</w:t>
      </w:r>
      <w:r w:rsidR="00513385" w:rsidRPr="009F5DAB">
        <w:rPr>
          <w:rFonts w:ascii="Times New Roman" w:hAnsi="Times New Roman" w:cs="Times New Roman"/>
          <w:sz w:val="24"/>
          <w:szCs w:val="24"/>
        </w:rPr>
        <w:t>ixi</w:t>
      </w:r>
      <w:r w:rsidR="00513385">
        <w:rPr>
          <w:rFonts w:ascii="Times New Roman" w:hAnsi="Times New Roman" w:cs="Times New Roman"/>
          <w:sz w:val="24"/>
          <w:szCs w:val="24"/>
        </w:rPr>
        <w:t>ng</w:t>
      </w:r>
      <w:r w:rsidR="00513385" w:rsidRPr="009F5DAB">
        <w:rPr>
          <w:rFonts w:ascii="Times New Roman" w:hAnsi="Times New Roman" w:cs="Times New Roman"/>
          <w:sz w:val="24"/>
          <w:szCs w:val="24"/>
        </w:rPr>
        <w:t xml:space="preserve"> </w:t>
      </w:r>
      <w:r w:rsidR="00380221">
        <w:rPr>
          <w:rFonts w:ascii="Times New Roman" w:hAnsi="Times New Roman" w:cs="Times New Roman"/>
          <w:sz w:val="24"/>
          <w:szCs w:val="24"/>
        </w:rPr>
        <w:t xml:space="preserve">and mixing regime </w:t>
      </w:r>
      <w:r>
        <w:rPr>
          <w:rFonts w:ascii="Times New Roman" w:hAnsi="Times New Roman" w:cs="Times New Roman"/>
          <w:sz w:val="24"/>
          <w:szCs w:val="24"/>
        </w:rPr>
        <w:t>inconsistently</w:t>
      </w:r>
      <w:r w:rsidR="00513385" w:rsidRPr="009F5DAB">
        <w:rPr>
          <w:rFonts w:ascii="Times New Roman" w:hAnsi="Times New Roman" w:cs="Times New Roman"/>
          <w:sz w:val="24"/>
          <w:szCs w:val="24"/>
        </w:rPr>
        <w:t xml:space="preserve"> related to the importance of </w:t>
      </w:r>
      <w:r w:rsidR="00513385">
        <w:rPr>
          <w:rFonts w:ascii="Times New Roman" w:hAnsi="Times New Roman" w:cs="Times New Roman"/>
          <w:sz w:val="24"/>
          <w:szCs w:val="24"/>
        </w:rPr>
        <w:t>wind or water temperature</w:t>
      </w:r>
      <w:r w:rsidR="00513385" w:rsidRPr="009F5DAB">
        <w:rPr>
          <w:rFonts w:ascii="Times New Roman" w:hAnsi="Times New Roman" w:cs="Times New Roman"/>
          <w:sz w:val="24"/>
          <w:szCs w:val="24"/>
        </w:rPr>
        <w:t xml:space="preserve">, </w:t>
      </w:r>
      <w:r w:rsidR="00513385">
        <w:rPr>
          <w:rFonts w:ascii="Times New Roman" w:hAnsi="Times New Roman" w:cs="Times New Roman"/>
          <w:sz w:val="24"/>
          <w:szCs w:val="24"/>
        </w:rPr>
        <w:t>indicating</w:t>
      </w:r>
      <w:r w:rsidR="00513385" w:rsidRPr="009F5DAB">
        <w:rPr>
          <w:rFonts w:ascii="Times New Roman" w:hAnsi="Times New Roman" w:cs="Times New Roman"/>
          <w:sz w:val="24"/>
          <w:szCs w:val="24"/>
        </w:rPr>
        <w:t xml:space="preserve"> complex relationships </w:t>
      </w:r>
      <w:r w:rsidR="00513385">
        <w:rPr>
          <w:rFonts w:ascii="Times New Roman" w:hAnsi="Times New Roman" w:cs="Times New Roman"/>
          <w:sz w:val="24"/>
          <w:szCs w:val="24"/>
        </w:rPr>
        <w:t xml:space="preserve">among the predictor variables </w:t>
      </w:r>
      <w:r w:rsidR="00513385" w:rsidRPr="009F5DAB">
        <w:rPr>
          <w:rFonts w:ascii="Times New Roman" w:hAnsi="Times New Roman" w:cs="Times New Roman"/>
          <w:sz w:val="24"/>
          <w:szCs w:val="24"/>
        </w:rPr>
        <w:t>dr</w:t>
      </w:r>
      <w:r w:rsidR="00513385">
        <w:rPr>
          <w:rFonts w:ascii="Times New Roman" w:hAnsi="Times New Roman" w:cs="Times New Roman"/>
          <w:sz w:val="24"/>
          <w:szCs w:val="24"/>
        </w:rPr>
        <w:t>ove</w:t>
      </w:r>
      <w:r w:rsidR="00513385" w:rsidRPr="009F5DAB">
        <w:rPr>
          <w:rFonts w:ascii="Times New Roman" w:hAnsi="Times New Roman" w:cs="Times New Roman"/>
          <w:sz w:val="24"/>
          <w:szCs w:val="24"/>
        </w:rPr>
        <w:t xml:space="preserve"> DO</w:t>
      </w:r>
      <w:r w:rsidR="00513385">
        <w:rPr>
          <w:rFonts w:ascii="Times New Roman" w:hAnsi="Times New Roman" w:cs="Times New Roman"/>
          <w:sz w:val="24"/>
          <w:szCs w:val="24"/>
        </w:rPr>
        <w:t xml:space="preserve"> predictions</w:t>
      </w:r>
      <w:r w:rsidR="00576C40">
        <w:rPr>
          <w:rFonts w:ascii="Times New Roman" w:hAnsi="Times New Roman" w:cs="Times New Roman"/>
          <w:sz w:val="24"/>
          <w:szCs w:val="24"/>
        </w:rPr>
        <w:t xml:space="preserve"> during mixing</w:t>
      </w:r>
      <w:r w:rsidR="00513385">
        <w:rPr>
          <w:rFonts w:ascii="Times New Roman" w:hAnsi="Times New Roman" w:cs="Times New Roman"/>
          <w:sz w:val="24"/>
          <w:szCs w:val="24"/>
        </w:rPr>
        <w:t xml:space="preserve">. </w:t>
      </w:r>
      <w:r w:rsidR="00380221">
        <w:rPr>
          <w:rFonts w:ascii="Times New Roman" w:hAnsi="Times New Roman" w:cs="Times New Roman"/>
          <w:sz w:val="24"/>
          <w:szCs w:val="24"/>
        </w:rPr>
        <w:t xml:space="preserve">Although </w:t>
      </w:r>
      <w:r w:rsidR="005212CE">
        <w:rPr>
          <w:rFonts w:ascii="Times New Roman" w:hAnsi="Times New Roman" w:cs="Times New Roman"/>
          <w:sz w:val="24"/>
          <w:szCs w:val="24"/>
        </w:rPr>
        <w:t>temporally variable</w:t>
      </w:r>
      <w:r w:rsidR="00380221">
        <w:rPr>
          <w:rFonts w:ascii="Times New Roman" w:hAnsi="Times New Roman" w:cs="Times New Roman"/>
          <w:sz w:val="24"/>
          <w:szCs w:val="24"/>
        </w:rPr>
        <w:t>, wind was qualitatively more important</w:t>
      </w:r>
      <w:r w:rsidR="005212CE">
        <w:rPr>
          <w:rFonts w:ascii="Times New Roman" w:hAnsi="Times New Roman" w:cs="Times New Roman"/>
          <w:sz w:val="24"/>
          <w:szCs w:val="24"/>
        </w:rPr>
        <w:t xml:space="preserve"> in predicting DO in polymictic reservoirs</w:t>
      </w:r>
      <w:r w:rsidR="004D2594">
        <w:rPr>
          <w:rFonts w:ascii="Times New Roman" w:hAnsi="Times New Roman" w:cs="Times New Roman"/>
          <w:sz w:val="24"/>
          <w:szCs w:val="24"/>
        </w:rPr>
        <w:t>, suggesting the importance of capturing wind patterns to predict frequent convective mixing.</w:t>
      </w:r>
      <w:r w:rsidR="00380221">
        <w:rPr>
          <w:rFonts w:ascii="Times New Roman" w:hAnsi="Times New Roman" w:cs="Times New Roman"/>
          <w:sz w:val="24"/>
          <w:szCs w:val="24"/>
        </w:rPr>
        <w:t xml:space="preserve"> </w:t>
      </w:r>
      <w:r w:rsidR="00FF482B">
        <w:rPr>
          <w:rFonts w:ascii="Times New Roman" w:hAnsi="Times New Roman" w:cs="Times New Roman"/>
          <w:sz w:val="24"/>
          <w:szCs w:val="24"/>
        </w:rPr>
        <w:t>I</w:t>
      </w:r>
      <w:r w:rsidR="009D6C83">
        <w:rPr>
          <w:rFonts w:ascii="Times New Roman" w:hAnsi="Times New Roman" w:cs="Times New Roman"/>
          <w:sz w:val="24"/>
          <w:szCs w:val="24"/>
        </w:rPr>
        <w:t>n</w:t>
      </w:r>
      <w:r w:rsidR="00FF482B">
        <w:rPr>
          <w:rFonts w:ascii="Times New Roman" w:hAnsi="Times New Roman" w:cs="Times New Roman"/>
          <w:sz w:val="24"/>
          <w:szCs w:val="24"/>
        </w:rPr>
        <w:t xml:space="preserve"> particular,</w:t>
      </w:r>
      <w:r w:rsidR="009D6C83">
        <w:rPr>
          <w:rFonts w:ascii="Times New Roman" w:hAnsi="Times New Roman" w:cs="Times New Roman"/>
          <w:sz w:val="24"/>
          <w:szCs w:val="24"/>
        </w:rPr>
        <w:t xml:space="preserve"> the importance of wind was most important at the middle depths of the polymictic reservoirs</w:t>
      </w:r>
      <w:r w:rsidR="00F046A8">
        <w:rPr>
          <w:rFonts w:ascii="Times New Roman" w:hAnsi="Times New Roman" w:cs="Times New Roman"/>
          <w:sz w:val="24"/>
          <w:szCs w:val="24"/>
        </w:rPr>
        <w:t xml:space="preserve">, suggesting the importance of wind as </w:t>
      </w:r>
      <w:r w:rsidR="00CE7AAA">
        <w:rPr>
          <w:rFonts w:ascii="Times New Roman" w:hAnsi="Times New Roman" w:cs="Times New Roman"/>
          <w:sz w:val="24"/>
          <w:szCs w:val="24"/>
        </w:rPr>
        <w:t>driving</w:t>
      </w:r>
      <w:r w:rsidR="002A29F5">
        <w:rPr>
          <w:rFonts w:ascii="Times New Roman" w:hAnsi="Times New Roman" w:cs="Times New Roman"/>
          <w:sz w:val="24"/>
          <w:szCs w:val="24"/>
        </w:rPr>
        <w:t xml:space="preserve"> a highly variable</w:t>
      </w:r>
      <w:r w:rsidR="00D415D2">
        <w:rPr>
          <w:rFonts w:ascii="Times New Roman" w:hAnsi="Times New Roman" w:cs="Times New Roman"/>
          <w:sz w:val="24"/>
          <w:szCs w:val="24"/>
        </w:rPr>
        <w:t xml:space="preserve"> mixed layer depth where </w:t>
      </w:r>
      <w:proofErr w:type="spellStart"/>
      <w:r w:rsidR="00D415D2">
        <w:rPr>
          <w:rFonts w:ascii="Times New Roman" w:hAnsi="Times New Roman" w:cs="Times New Roman"/>
          <w:sz w:val="24"/>
          <w:szCs w:val="24"/>
        </w:rPr>
        <w:t>epilimnetic</w:t>
      </w:r>
      <w:proofErr w:type="spellEnd"/>
      <w:r w:rsidR="00D415D2">
        <w:rPr>
          <w:rFonts w:ascii="Times New Roman" w:hAnsi="Times New Roman" w:cs="Times New Roman"/>
          <w:sz w:val="24"/>
          <w:szCs w:val="24"/>
        </w:rPr>
        <w:t xml:space="preserve"> and hypolimnetic waters meet when the reservoirs are not mixed.</w:t>
      </w:r>
      <w:r w:rsidR="00FF482B">
        <w:rPr>
          <w:rFonts w:ascii="Times New Roman" w:hAnsi="Times New Roman" w:cs="Times New Roman"/>
          <w:sz w:val="24"/>
          <w:szCs w:val="24"/>
        </w:rPr>
        <w:t xml:space="preserve"> </w:t>
      </w:r>
      <w:r w:rsidR="001B0B76">
        <w:rPr>
          <w:rFonts w:ascii="Times New Roman" w:hAnsi="Times New Roman" w:cs="Times New Roman"/>
          <w:sz w:val="24"/>
          <w:szCs w:val="24"/>
        </w:rPr>
        <w:t>Mixing was rarely related to SHAP</w:t>
      </w:r>
      <w:r w:rsidR="0073310F">
        <w:rPr>
          <w:rFonts w:ascii="Times New Roman" w:hAnsi="Times New Roman" w:cs="Times New Roman"/>
          <w:sz w:val="24"/>
          <w:szCs w:val="24"/>
        </w:rPr>
        <w:t xml:space="preserve"> values, but</w:t>
      </w:r>
      <w:r w:rsidR="00E54573">
        <w:rPr>
          <w:rFonts w:ascii="Times New Roman" w:hAnsi="Times New Roman" w:cs="Times New Roman"/>
          <w:sz w:val="24"/>
          <w:szCs w:val="24"/>
        </w:rPr>
        <w:t>, for instance,</w:t>
      </w:r>
      <w:r w:rsidR="00BD02B3">
        <w:rPr>
          <w:rFonts w:ascii="Times New Roman" w:hAnsi="Times New Roman" w:cs="Times New Roman"/>
          <w:sz w:val="24"/>
          <w:szCs w:val="24"/>
        </w:rPr>
        <w:t xml:space="preserve"> was positively related to the importance of water temperature</w:t>
      </w:r>
      <w:r w:rsidR="007260C2">
        <w:rPr>
          <w:rFonts w:ascii="Times New Roman" w:hAnsi="Times New Roman" w:cs="Times New Roman"/>
          <w:sz w:val="24"/>
          <w:szCs w:val="24"/>
        </w:rPr>
        <w:t xml:space="preserve"> at the surface and middle</w:t>
      </w:r>
      <w:r w:rsidR="00B6418C">
        <w:rPr>
          <w:rFonts w:ascii="Times New Roman" w:hAnsi="Times New Roman" w:cs="Times New Roman"/>
          <w:sz w:val="24"/>
          <w:szCs w:val="24"/>
        </w:rPr>
        <w:t xml:space="preserve"> of Richland-Chambers</w:t>
      </w:r>
      <w:r w:rsidR="00BD02B3">
        <w:rPr>
          <w:rFonts w:ascii="Times New Roman" w:hAnsi="Times New Roman" w:cs="Times New Roman"/>
          <w:sz w:val="24"/>
          <w:szCs w:val="24"/>
        </w:rPr>
        <w:t xml:space="preserve">. </w:t>
      </w:r>
      <w:r w:rsidR="00CC02B2">
        <w:rPr>
          <w:rFonts w:ascii="Times New Roman" w:hAnsi="Times New Roman" w:cs="Times New Roman"/>
          <w:sz w:val="24"/>
          <w:szCs w:val="24"/>
        </w:rPr>
        <w:t xml:space="preserve">Even though convective mixing </w:t>
      </w:r>
      <w:r w:rsidR="00BB523F">
        <w:rPr>
          <w:rFonts w:ascii="Times New Roman" w:hAnsi="Times New Roman" w:cs="Times New Roman"/>
          <w:sz w:val="24"/>
          <w:szCs w:val="24"/>
        </w:rPr>
        <w:t>vertically equilibrates water temperatures, w</w:t>
      </w:r>
      <w:r w:rsidR="0082256D">
        <w:rPr>
          <w:rFonts w:ascii="Times New Roman" w:hAnsi="Times New Roman" w:cs="Times New Roman"/>
          <w:sz w:val="24"/>
          <w:szCs w:val="24"/>
        </w:rPr>
        <w:t xml:space="preserve">ater temperature </w:t>
      </w:r>
      <w:r w:rsidR="00712DBF">
        <w:rPr>
          <w:rFonts w:ascii="Times New Roman" w:hAnsi="Times New Roman" w:cs="Times New Roman"/>
          <w:sz w:val="24"/>
          <w:szCs w:val="24"/>
        </w:rPr>
        <w:t>could</w:t>
      </w:r>
      <w:r w:rsidR="0082256D">
        <w:rPr>
          <w:rFonts w:ascii="Times New Roman" w:hAnsi="Times New Roman" w:cs="Times New Roman"/>
          <w:sz w:val="24"/>
          <w:szCs w:val="24"/>
        </w:rPr>
        <w:t xml:space="preserve"> be a</w:t>
      </w:r>
      <w:r w:rsidR="00B6418C">
        <w:rPr>
          <w:rFonts w:ascii="Times New Roman" w:hAnsi="Times New Roman" w:cs="Times New Roman"/>
          <w:sz w:val="24"/>
          <w:szCs w:val="24"/>
        </w:rPr>
        <w:t xml:space="preserve">n important </w:t>
      </w:r>
      <w:r w:rsidR="0082256D">
        <w:rPr>
          <w:rFonts w:ascii="Times New Roman" w:hAnsi="Times New Roman" w:cs="Times New Roman"/>
          <w:sz w:val="24"/>
          <w:szCs w:val="24"/>
        </w:rPr>
        <w:t>predictor of DO</w:t>
      </w:r>
      <w:r w:rsidR="00692476">
        <w:rPr>
          <w:rFonts w:ascii="Times New Roman" w:hAnsi="Times New Roman" w:cs="Times New Roman"/>
          <w:sz w:val="24"/>
          <w:szCs w:val="24"/>
        </w:rPr>
        <w:t xml:space="preserve"> </w:t>
      </w:r>
      <w:r w:rsidR="00CC02B2">
        <w:rPr>
          <w:rFonts w:ascii="Times New Roman" w:hAnsi="Times New Roman" w:cs="Times New Roman"/>
          <w:sz w:val="24"/>
          <w:szCs w:val="24"/>
        </w:rPr>
        <w:t>because</w:t>
      </w:r>
      <w:r w:rsidR="00BB523F">
        <w:rPr>
          <w:rFonts w:ascii="Times New Roman" w:hAnsi="Times New Roman" w:cs="Times New Roman"/>
          <w:sz w:val="24"/>
          <w:szCs w:val="24"/>
        </w:rPr>
        <w:t xml:space="preserve"> i</w:t>
      </w:r>
      <w:r w:rsidR="0006788D">
        <w:rPr>
          <w:rFonts w:ascii="Times New Roman" w:hAnsi="Times New Roman" w:cs="Times New Roman"/>
          <w:sz w:val="24"/>
          <w:szCs w:val="24"/>
        </w:rPr>
        <w:t xml:space="preserve">t can indicate </w:t>
      </w:r>
      <w:r w:rsidR="004D0E34">
        <w:rPr>
          <w:rFonts w:ascii="Times New Roman" w:hAnsi="Times New Roman" w:cs="Times New Roman"/>
          <w:sz w:val="24"/>
          <w:szCs w:val="24"/>
        </w:rPr>
        <w:t>the depth of the mixed layer</w:t>
      </w:r>
      <w:r w:rsidR="0006788D">
        <w:rPr>
          <w:rFonts w:ascii="Times New Roman" w:hAnsi="Times New Roman" w:cs="Times New Roman"/>
          <w:sz w:val="24"/>
          <w:szCs w:val="24"/>
        </w:rPr>
        <w:t>.</w:t>
      </w:r>
    </w:p>
    <w:p w14:paraId="614A021E" w14:textId="674A30F4" w:rsidR="00AB7FE1" w:rsidRDefault="00E531FA"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At the same time,</w:t>
      </w:r>
      <w:r w:rsidR="005E0C35" w:rsidRPr="005E0C35">
        <w:rPr>
          <w:rFonts w:ascii="Times New Roman" w:hAnsi="Times New Roman" w:cs="Times New Roman"/>
          <w:sz w:val="24"/>
          <w:szCs w:val="24"/>
        </w:rPr>
        <w:t xml:space="preserve"> </w:t>
      </w:r>
      <w:r w:rsidR="005E0C35">
        <w:rPr>
          <w:rFonts w:ascii="Times New Roman" w:hAnsi="Times New Roman" w:cs="Times New Roman"/>
          <w:sz w:val="24"/>
          <w:szCs w:val="24"/>
        </w:rPr>
        <w:t xml:space="preserve">predicting or forecasting temperature </w:t>
      </w:r>
      <w:r w:rsidR="00A5257F">
        <w:rPr>
          <w:rFonts w:ascii="Times New Roman" w:hAnsi="Times New Roman" w:cs="Times New Roman"/>
          <w:sz w:val="24"/>
          <w:szCs w:val="24"/>
        </w:rPr>
        <w:t xml:space="preserve">alone </w:t>
      </w:r>
      <w:r w:rsidR="005E0C35">
        <w:rPr>
          <w:rFonts w:ascii="Times New Roman" w:hAnsi="Times New Roman" w:cs="Times New Roman"/>
          <w:sz w:val="24"/>
          <w:szCs w:val="24"/>
        </w:rPr>
        <w:t xml:space="preserve">may </w:t>
      </w:r>
      <w:r w:rsidR="001C4BBD">
        <w:rPr>
          <w:rFonts w:ascii="Times New Roman" w:hAnsi="Times New Roman" w:cs="Times New Roman"/>
          <w:sz w:val="24"/>
          <w:szCs w:val="24"/>
        </w:rPr>
        <w:t>provide an</w:t>
      </w:r>
      <w:r w:rsidR="005E0C35">
        <w:rPr>
          <w:rFonts w:ascii="Times New Roman" w:hAnsi="Times New Roman" w:cs="Times New Roman"/>
          <w:sz w:val="24"/>
          <w:szCs w:val="24"/>
        </w:rPr>
        <w:t xml:space="preserve"> incomplete p</w:t>
      </w:r>
      <w:r w:rsidR="001C4BBD">
        <w:rPr>
          <w:rFonts w:ascii="Times New Roman" w:hAnsi="Times New Roman" w:cs="Times New Roman"/>
          <w:sz w:val="24"/>
          <w:szCs w:val="24"/>
        </w:rPr>
        <w:t>rediction</w:t>
      </w:r>
      <w:r w:rsidR="005E0C35">
        <w:rPr>
          <w:rFonts w:ascii="Times New Roman" w:hAnsi="Times New Roman" w:cs="Times New Roman"/>
          <w:sz w:val="24"/>
          <w:szCs w:val="24"/>
        </w:rPr>
        <w:t xml:space="preserve"> of </w:t>
      </w:r>
      <w:r w:rsidR="00840F1E">
        <w:rPr>
          <w:rFonts w:ascii="Times New Roman" w:hAnsi="Times New Roman" w:cs="Times New Roman"/>
          <w:sz w:val="24"/>
          <w:szCs w:val="24"/>
        </w:rPr>
        <w:t>DO</w:t>
      </w:r>
      <w:r w:rsidR="005E0C35">
        <w:rPr>
          <w:rFonts w:ascii="Times New Roman" w:hAnsi="Times New Roman" w:cs="Times New Roman"/>
          <w:sz w:val="24"/>
          <w:szCs w:val="24"/>
        </w:rPr>
        <w:t>.</w:t>
      </w:r>
      <w:r>
        <w:rPr>
          <w:rFonts w:ascii="Times New Roman" w:hAnsi="Times New Roman" w:cs="Times New Roman"/>
          <w:sz w:val="24"/>
          <w:szCs w:val="24"/>
        </w:rPr>
        <w:t xml:space="preserve"> </w:t>
      </w:r>
      <w:r w:rsidR="00B76D7A">
        <w:rPr>
          <w:rFonts w:ascii="Times New Roman" w:hAnsi="Times New Roman" w:cs="Times New Roman"/>
          <w:sz w:val="24"/>
          <w:szCs w:val="24"/>
        </w:rPr>
        <w:t>L</w:t>
      </w:r>
      <w:r w:rsidR="00DE195F">
        <w:rPr>
          <w:rFonts w:ascii="Times New Roman" w:hAnsi="Times New Roman" w:cs="Times New Roman"/>
          <w:sz w:val="24"/>
          <w:szCs w:val="24"/>
        </w:rPr>
        <w:t>ake and reservoir water quality</w:t>
      </w:r>
      <w:r w:rsidR="00B76D7A">
        <w:rPr>
          <w:rFonts w:ascii="Times New Roman" w:hAnsi="Times New Roman" w:cs="Times New Roman"/>
          <w:sz w:val="24"/>
          <w:szCs w:val="24"/>
        </w:rPr>
        <w:t xml:space="preserve"> predictions</w:t>
      </w:r>
      <w:r w:rsidR="00DE195F">
        <w:rPr>
          <w:rFonts w:ascii="Times New Roman" w:hAnsi="Times New Roman" w:cs="Times New Roman"/>
          <w:sz w:val="24"/>
          <w:szCs w:val="24"/>
        </w:rPr>
        <w:t xml:space="preserve"> </w:t>
      </w:r>
      <w:r w:rsidR="00EE334F">
        <w:rPr>
          <w:rFonts w:ascii="Times New Roman" w:hAnsi="Times New Roman" w:cs="Times New Roman"/>
          <w:sz w:val="24"/>
          <w:szCs w:val="24"/>
        </w:rPr>
        <w:t>often</w:t>
      </w:r>
      <w:r w:rsidR="00C846D1">
        <w:rPr>
          <w:rFonts w:ascii="Times New Roman" w:hAnsi="Times New Roman" w:cs="Times New Roman"/>
          <w:sz w:val="24"/>
          <w:szCs w:val="24"/>
        </w:rPr>
        <w:t xml:space="preserve"> very reasonably</w:t>
      </w:r>
      <w:r w:rsidR="00EE334F">
        <w:rPr>
          <w:rFonts w:ascii="Times New Roman" w:hAnsi="Times New Roman" w:cs="Times New Roman"/>
          <w:sz w:val="24"/>
          <w:szCs w:val="24"/>
        </w:rPr>
        <w:t xml:space="preserve"> </w:t>
      </w:r>
      <w:r w:rsidR="00DE195F">
        <w:rPr>
          <w:rFonts w:ascii="Times New Roman" w:hAnsi="Times New Roman" w:cs="Times New Roman"/>
          <w:sz w:val="24"/>
          <w:szCs w:val="24"/>
        </w:rPr>
        <w:t>focus on temperature</w:t>
      </w:r>
      <w:r w:rsidR="0007415A">
        <w:rPr>
          <w:rFonts w:ascii="Times New Roman" w:hAnsi="Times New Roman" w:cs="Times New Roman"/>
          <w:sz w:val="24"/>
          <w:szCs w:val="24"/>
        </w:rPr>
        <w:t xml:space="preserve"> (e.g.,</w:t>
      </w:r>
      <w:r w:rsidR="00E662EB">
        <w:rPr>
          <w:rFonts w:ascii="Times New Roman" w:hAnsi="Times New Roman" w:cs="Times New Roman"/>
          <w:sz w:val="24"/>
          <w:szCs w:val="24"/>
        </w:rPr>
        <w:fldChar w:fldCharType="begin"/>
      </w:r>
      <w:r w:rsidR="00E662EB">
        <w:rPr>
          <w:rFonts w:ascii="Times New Roman" w:hAnsi="Times New Roman" w:cs="Times New Roman"/>
          <w:sz w:val="24"/>
          <w:szCs w:val="24"/>
        </w:rPr>
        <w:instrText xml:space="preserve"> ADDIN ZOTERO_ITEM CSL_CITATION {"citationID":"RcsMPaNT","properties":{"formattedCitation":"(Thomas et al. 2020)","plainCitation":"(Thomas et al. 2020)","noteIndex":0},"citationItems":[{"id":718,"uris":["http://zotero.org/users/2374244/items/V6YUE7D9"],"itemData":{"id":718,"type":"article-journal","container-title":"Water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E662EB">
        <w:rPr>
          <w:rFonts w:ascii="Times New Roman" w:hAnsi="Times New Roman" w:cs="Times New Roman"/>
          <w:sz w:val="24"/>
          <w:szCs w:val="24"/>
        </w:rPr>
        <w:fldChar w:fldCharType="separate"/>
      </w:r>
      <w:r w:rsidR="00086E7E">
        <w:rPr>
          <w:rFonts w:ascii="Times New Roman" w:hAnsi="Times New Roman" w:cs="Times New Roman"/>
          <w:sz w:val="24"/>
        </w:rPr>
        <w:t xml:space="preserve"> </w:t>
      </w:r>
      <w:r w:rsidR="00E662EB" w:rsidRPr="00E662EB">
        <w:rPr>
          <w:rFonts w:ascii="Times New Roman" w:hAnsi="Times New Roman" w:cs="Times New Roman"/>
          <w:sz w:val="24"/>
        </w:rPr>
        <w:t>Thomas et al. 2020)</w:t>
      </w:r>
      <w:r w:rsidR="00E662EB">
        <w:rPr>
          <w:rFonts w:ascii="Times New Roman" w:hAnsi="Times New Roman" w:cs="Times New Roman"/>
          <w:sz w:val="24"/>
          <w:szCs w:val="24"/>
        </w:rPr>
        <w:fldChar w:fldCharType="end"/>
      </w:r>
      <w:r w:rsidR="00413441">
        <w:rPr>
          <w:rFonts w:ascii="Times New Roman" w:hAnsi="Times New Roman" w:cs="Times New Roman"/>
          <w:sz w:val="24"/>
          <w:szCs w:val="24"/>
        </w:rPr>
        <w:t xml:space="preserve">. </w:t>
      </w:r>
      <w:r w:rsidR="00C846D1">
        <w:rPr>
          <w:rFonts w:ascii="Times New Roman" w:hAnsi="Times New Roman" w:cs="Times New Roman"/>
          <w:sz w:val="24"/>
          <w:szCs w:val="24"/>
        </w:rPr>
        <w:t>W</w:t>
      </w:r>
      <w:r w:rsidR="00F44F04">
        <w:rPr>
          <w:rFonts w:ascii="Times New Roman" w:hAnsi="Times New Roman" w:cs="Times New Roman"/>
          <w:sz w:val="24"/>
          <w:szCs w:val="24"/>
        </w:rPr>
        <w:t>ater temperature directly controls DO solubility</w:t>
      </w:r>
      <w:r w:rsidR="00873D89">
        <w:rPr>
          <w:rFonts w:ascii="Times New Roman" w:hAnsi="Times New Roman" w:cs="Times New Roman"/>
          <w:sz w:val="24"/>
          <w:szCs w:val="24"/>
        </w:rPr>
        <w:t xml:space="preserve">, indirectly controls biogeochemical rates, </w:t>
      </w:r>
      <w:r w:rsidR="00940066">
        <w:rPr>
          <w:rFonts w:ascii="Times New Roman" w:hAnsi="Times New Roman" w:cs="Times New Roman"/>
          <w:sz w:val="24"/>
          <w:szCs w:val="24"/>
        </w:rPr>
        <w:t xml:space="preserve">and </w:t>
      </w:r>
      <w:r w:rsidR="00952717">
        <w:rPr>
          <w:rFonts w:ascii="Times New Roman" w:hAnsi="Times New Roman" w:cs="Times New Roman"/>
          <w:sz w:val="24"/>
          <w:szCs w:val="24"/>
        </w:rPr>
        <w:t xml:space="preserve">vertical </w:t>
      </w:r>
      <w:r w:rsidR="00550320">
        <w:rPr>
          <w:rFonts w:ascii="Times New Roman" w:hAnsi="Times New Roman" w:cs="Times New Roman"/>
          <w:sz w:val="24"/>
          <w:szCs w:val="24"/>
        </w:rPr>
        <w:t>profile</w:t>
      </w:r>
      <w:r w:rsidR="00A06FB5">
        <w:rPr>
          <w:rFonts w:ascii="Times New Roman" w:hAnsi="Times New Roman" w:cs="Times New Roman"/>
          <w:sz w:val="24"/>
          <w:szCs w:val="24"/>
        </w:rPr>
        <w:t>s</w:t>
      </w:r>
      <w:r w:rsidR="00550320">
        <w:rPr>
          <w:rFonts w:ascii="Times New Roman" w:hAnsi="Times New Roman" w:cs="Times New Roman"/>
          <w:sz w:val="24"/>
          <w:szCs w:val="24"/>
        </w:rPr>
        <w:t xml:space="preserve"> of temperature indicate convective mixing</w:t>
      </w:r>
      <w:r w:rsidR="00B661B6">
        <w:rPr>
          <w:rFonts w:ascii="Times New Roman" w:hAnsi="Times New Roman" w:cs="Times New Roman"/>
          <w:sz w:val="24"/>
          <w:szCs w:val="24"/>
        </w:rPr>
        <w:t>. However, water temperature</w:t>
      </w:r>
      <w:r w:rsidR="00AE7F0B">
        <w:rPr>
          <w:rFonts w:ascii="Times New Roman" w:hAnsi="Times New Roman" w:cs="Times New Roman"/>
          <w:sz w:val="24"/>
          <w:szCs w:val="24"/>
        </w:rPr>
        <w:t xml:space="preserve"> d</w:t>
      </w:r>
      <w:r w:rsidR="00145005">
        <w:rPr>
          <w:rFonts w:ascii="Times New Roman" w:hAnsi="Times New Roman" w:cs="Times New Roman"/>
          <w:sz w:val="24"/>
          <w:szCs w:val="24"/>
        </w:rPr>
        <w:t>id</w:t>
      </w:r>
      <w:r w:rsidR="00AE7F0B">
        <w:rPr>
          <w:rFonts w:ascii="Times New Roman" w:hAnsi="Times New Roman" w:cs="Times New Roman"/>
          <w:sz w:val="24"/>
          <w:szCs w:val="24"/>
        </w:rPr>
        <w:t xml:space="preserve"> not </w:t>
      </w:r>
      <w:r w:rsidR="00C846D1">
        <w:rPr>
          <w:rFonts w:ascii="Times New Roman" w:hAnsi="Times New Roman" w:cs="Times New Roman"/>
          <w:sz w:val="24"/>
          <w:szCs w:val="24"/>
        </w:rPr>
        <w:t>always</w:t>
      </w:r>
      <w:r w:rsidR="00AE7F0B">
        <w:rPr>
          <w:rFonts w:ascii="Times New Roman" w:hAnsi="Times New Roman" w:cs="Times New Roman"/>
          <w:sz w:val="24"/>
          <w:szCs w:val="24"/>
        </w:rPr>
        <w:t xml:space="preserve"> lead to accurate </w:t>
      </w:r>
      <w:r w:rsidR="00B271BA">
        <w:rPr>
          <w:rFonts w:ascii="Times New Roman" w:hAnsi="Times New Roman" w:cs="Times New Roman"/>
          <w:sz w:val="24"/>
          <w:szCs w:val="24"/>
        </w:rPr>
        <w:t xml:space="preserve">daily </w:t>
      </w:r>
      <w:r w:rsidR="00AE7F0B">
        <w:rPr>
          <w:rFonts w:ascii="Times New Roman" w:hAnsi="Times New Roman" w:cs="Times New Roman"/>
          <w:sz w:val="24"/>
          <w:szCs w:val="24"/>
        </w:rPr>
        <w:t>DO predictions</w:t>
      </w:r>
      <w:r w:rsidR="00EE2CF6">
        <w:rPr>
          <w:rFonts w:ascii="Times New Roman" w:hAnsi="Times New Roman" w:cs="Times New Roman"/>
          <w:sz w:val="24"/>
          <w:szCs w:val="24"/>
        </w:rPr>
        <w:t xml:space="preserve"> from our models</w:t>
      </w:r>
      <w:r w:rsidR="00C846D1">
        <w:rPr>
          <w:rFonts w:ascii="Times New Roman" w:hAnsi="Times New Roman" w:cs="Times New Roman"/>
          <w:sz w:val="24"/>
          <w:szCs w:val="24"/>
        </w:rPr>
        <w:t xml:space="preserve">, despite being </w:t>
      </w:r>
      <w:r w:rsidR="00782DD3">
        <w:rPr>
          <w:rFonts w:ascii="Times New Roman" w:hAnsi="Times New Roman" w:cs="Times New Roman"/>
          <w:sz w:val="24"/>
          <w:szCs w:val="24"/>
        </w:rPr>
        <w:t>one of the most</w:t>
      </w:r>
      <w:r w:rsidR="00C846D1">
        <w:rPr>
          <w:rFonts w:ascii="Times New Roman" w:hAnsi="Times New Roman" w:cs="Times New Roman"/>
          <w:sz w:val="24"/>
          <w:szCs w:val="24"/>
        </w:rPr>
        <w:t xml:space="preserve"> </w:t>
      </w:r>
      <w:r w:rsidR="00782DD3">
        <w:rPr>
          <w:rFonts w:ascii="Times New Roman" w:hAnsi="Times New Roman" w:cs="Times New Roman"/>
          <w:sz w:val="24"/>
          <w:szCs w:val="24"/>
        </w:rPr>
        <w:t>important variables</w:t>
      </w:r>
      <w:r w:rsidR="0096022E">
        <w:rPr>
          <w:rFonts w:ascii="Times New Roman" w:hAnsi="Times New Roman" w:cs="Times New Roman"/>
          <w:sz w:val="24"/>
          <w:szCs w:val="24"/>
        </w:rPr>
        <w:t>.</w:t>
      </w:r>
      <w:r w:rsidR="00BE7268">
        <w:rPr>
          <w:rFonts w:ascii="Times New Roman" w:hAnsi="Times New Roman" w:cs="Times New Roman"/>
          <w:sz w:val="24"/>
          <w:szCs w:val="24"/>
        </w:rPr>
        <w:t xml:space="preserve"> </w:t>
      </w:r>
      <w:r w:rsidR="005C6908">
        <w:rPr>
          <w:rFonts w:ascii="Times New Roman" w:hAnsi="Times New Roman" w:cs="Times New Roman"/>
          <w:sz w:val="24"/>
          <w:szCs w:val="24"/>
        </w:rPr>
        <w:t>Unsurprisingly,</w:t>
      </w:r>
      <w:r w:rsidR="0096022E">
        <w:rPr>
          <w:rFonts w:ascii="Times New Roman" w:hAnsi="Times New Roman" w:cs="Times New Roman"/>
          <w:sz w:val="24"/>
          <w:szCs w:val="24"/>
        </w:rPr>
        <w:t xml:space="preserve"> </w:t>
      </w:r>
      <w:r w:rsidR="008442F9">
        <w:rPr>
          <w:rFonts w:ascii="Times New Roman" w:hAnsi="Times New Roman" w:cs="Times New Roman"/>
          <w:sz w:val="24"/>
          <w:szCs w:val="24"/>
        </w:rPr>
        <w:t xml:space="preserve">DO </w:t>
      </w:r>
      <w:r w:rsidR="00DD1FC8">
        <w:rPr>
          <w:rFonts w:ascii="Times New Roman" w:hAnsi="Times New Roman" w:cs="Times New Roman"/>
          <w:sz w:val="24"/>
          <w:szCs w:val="24"/>
        </w:rPr>
        <w:t xml:space="preserve">is often less predictable than temperature </w:t>
      </w:r>
      <w:r w:rsidR="00882F7C">
        <w:rPr>
          <w:rFonts w:ascii="Times New Roman" w:hAnsi="Times New Roman" w:cs="Times New Roman"/>
          <w:sz w:val="24"/>
          <w:szCs w:val="24"/>
        </w:rPr>
        <w:t xml:space="preserve">and near-term forecasts of DO </w:t>
      </w:r>
      <w:r w:rsidR="00DD1FC8">
        <w:rPr>
          <w:rFonts w:ascii="Times New Roman" w:hAnsi="Times New Roman" w:cs="Times New Roman"/>
          <w:sz w:val="24"/>
          <w:szCs w:val="24"/>
        </w:rPr>
        <w:t>can</w:t>
      </w:r>
      <w:r w:rsidR="00882F7C">
        <w:rPr>
          <w:rFonts w:ascii="Times New Roman" w:hAnsi="Times New Roman" w:cs="Times New Roman"/>
          <w:sz w:val="24"/>
          <w:szCs w:val="24"/>
        </w:rPr>
        <w:t xml:space="preserve"> be less skilled than those of temperature</w:t>
      </w:r>
      <w:r w:rsidR="00086E7E">
        <w:rPr>
          <w:rFonts w:ascii="Times New Roman" w:hAnsi="Times New Roman" w:cs="Times New Roman"/>
          <w:sz w:val="24"/>
          <w:szCs w:val="24"/>
        </w:rPr>
        <w:t xml:space="preserve"> </w:t>
      </w:r>
      <w:r w:rsidR="00086E7E">
        <w:rPr>
          <w:rFonts w:ascii="Times New Roman" w:hAnsi="Times New Roman" w:cs="Times New Roman"/>
          <w:sz w:val="24"/>
          <w:szCs w:val="24"/>
        </w:rPr>
        <w:fldChar w:fldCharType="begin"/>
      </w:r>
      <w:r w:rsidR="00086E7E">
        <w:rPr>
          <w:rFonts w:ascii="Times New Roman" w:hAnsi="Times New Roman" w:cs="Times New Roman"/>
          <w:sz w:val="24"/>
          <w:szCs w:val="24"/>
        </w:rPr>
        <w:instrText xml:space="preserve"> ADDIN ZOTERO_ITEM CSL_CITATION {"citationID":"PnycQyTN","properties":{"formattedCitation":"(Arhonditsis and Brett 2004, Saber et al. 2020)","plainCitation":"(Arhonditsis and Brett 2004, Saber et al. 2020)","noteIndex":0},"citationItems":[{"id":12441,"uris":["http://zotero.org/users/2374244/items/KHWMDUXZ"],"itemData":{"id":12441,"type":"article-journal","container-title":"Marine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F."}],"issued":{"date-parts":[["2020",6]]},"citation-key":"saberLongTermForecast2020"}}],"schema":"https://github.com/citation-style-language/schema/raw/master/csl-citation.json"} </w:instrText>
      </w:r>
      <w:r w:rsidR="00086E7E">
        <w:rPr>
          <w:rFonts w:ascii="Times New Roman" w:hAnsi="Times New Roman" w:cs="Times New Roman"/>
          <w:sz w:val="24"/>
          <w:szCs w:val="24"/>
        </w:rPr>
        <w:fldChar w:fldCharType="separate"/>
      </w:r>
      <w:r w:rsidR="00086E7E" w:rsidRPr="00086E7E">
        <w:rPr>
          <w:rFonts w:ascii="Times New Roman" w:hAnsi="Times New Roman" w:cs="Times New Roman"/>
          <w:sz w:val="24"/>
        </w:rPr>
        <w:t>(Arhonditsis and Brett 2004, Saber et al. 2020)</w:t>
      </w:r>
      <w:r w:rsidR="00086E7E">
        <w:rPr>
          <w:rFonts w:ascii="Times New Roman" w:hAnsi="Times New Roman" w:cs="Times New Roman"/>
          <w:sz w:val="24"/>
          <w:szCs w:val="24"/>
        </w:rPr>
        <w:fldChar w:fldCharType="end"/>
      </w:r>
      <w:r w:rsidR="0031715E">
        <w:rPr>
          <w:rFonts w:ascii="Times New Roman" w:hAnsi="Times New Roman" w:cs="Times New Roman"/>
          <w:sz w:val="24"/>
          <w:szCs w:val="24"/>
        </w:rPr>
        <w:t>.</w:t>
      </w:r>
      <w:r w:rsidR="00391619">
        <w:rPr>
          <w:rFonts w:ascii="Times New Roman" w:hAnsi="Times New Roman" w:cs="Times New Roman"/>
          <w:sz w:val="24"/>
          <w:szCs w:val="24"/>
        </w:rPr>
        <w:t xml:space="preserve"> </w:t>
      </w:r>
      <w:r w:rsidR="005220B4">
        <w:rPr>
          <w:rFonts w:ascii="Times New Roman" w:hAnsi="Times New Roman" w:cs="Times New Roman"/>
          <w:sz w:val="24"/>
          <w:szCs w:val="24"/>
        </w:rPr>
        <w:t xml:space="preserve">As </w:t>
      </w:r>
      <w:r w:rsidR="001C614F">
        <w:rPr>
          <w:rFonts w:ascii="Times New Roman" w:hAnsi="Times New Roman" w:cs="Times New Roman"/>
          <w:sz w:val="24"/>
          <w:szCs w:val="24"/>
        </w:rPr>
        <w:t xml:space="preserve">both </w:t>
      </w:r>
      <w:r w:rsidR="005220B4">
        <w:rPr>
          <w:rFonts w:ascii="Times New Roman" w:hAnsi="Times New Roman" w:cs="Times New Roman"/>
          <w:sz w:val="24"/>
          <w:szCs w:val="24"/>
        </w:rPr>
        <w:t>water temperature</w:t>
      </w:r>
      <w:r w:rsidR="001C614F">
        <w:rPr>
          <w:rFonts w:ascii="Times New Roman" w:hAnsi="Times New Roman" w:cs="Times New Roman"/>
          <w:sz w:val="24"/>
          <w:szCs w:val="24"/>
        </w:rPr>
        <w:t xml:space="preserve"> and DO</w:t>
      </w:r>
      <w:r w:rsidR="005220B4">
        <w:rPr>
          <w:rFonts w:ascii="Times New Roman" w:hAnsi="Times New Roman" w:cs="Times New Roman"/>
          <w:sz w:val="24"/>
          <w:szCs w:val="24"/>
        </w:rPr>
        <w:t xml:space="preserve"> in lakes </w:t>
      </w:r>
      <w:r w:rsidR="00C71AEB">
        <w:rPr>
          <w:rFonts w:ascii="Times New Roman" w:hAnsi="Times New Roman" w:cs="Times New Roman"/>
          <w:sz w:val="24"/>
          <w:szCs w:val="24"/>
        </w:rPr>
        <w:t>trend in complex directions, DO may similarly be</w:t>
      </w:r>
      <w:r w:rsidR="004D22A7">
        <w:rPr>
          <w:rFonts w:ascii="Times New Roman" w:hAnsi="Times New Roman" w:cs="Times New Roman"/>
          <w:sz w:val="24"/>
          <w:szCs w:val="24"/>
        </w:rPr>
        <w:t xml:space="preserve"> less predictable</w:t>
      </w:r>
      <w:r w:rsidR="00C71AEB">
        <w:rPr>
          <w:rFonts w:ascii="Times New Roman" w:hAnsi="Times New Roman" w:cs="Times New Roman"/>
          <w:sz w:val="24"/>
          <w:szCs w:val="24"/>
        </w:rPr>
        <w:t xml:space="preserve"> </w:t>
      </w:r>
      <w:r w:rsidR="00A25A1F">
        <w:rPr>
          <w:rFonts w:ascii="Times New Roman" w:hAnsi="Times New Roman" w:cs="Times New Roman"/>
          <w:sz w:val="24"/>
          <w:szCs w:val="24"/>
        </w:rPr>
        <w:t xml:space="preserve">as the </w:t>
      </w:r>
      <w:r w:rsidR="004D22A7">
        <w:rPr>
          <w:rFonts w:ascii="Times New Roman" w:hAnsi="Times New Roman" w:cs="Times New Roman"/>
          <w:sz w:val="24"/>
          <w:szCs w:val="24"/>
        </w:rPr>
        <w:t>climate</w:t>
      </w:r>
      <w:r w:rsidR="00A25A1F">
        <w:rPr>
          <w:rFonts w:ascii="Times New Roman" w:hAnsi="Times New Roman" w:cs="Times New Roman"/>
          <w:sz w:val="24"/>
          <w:szCs w:val="24"/>
        </w:rPr>
        <w:t xml:space="preserve"> continues to</w:t>
      </w:r>
      <w:r w:rsidR="004D22A7">
        <w:rPr>
          <w:rFonts w:ascii="Times New Roman" w:hAnsi="Times New Roman" w:cs="Times New Roman"/>
          <w:sz w:val="24"/>
          <w:szCs w:val="24"/>
        </w:rPr>
        <w:t xml:space="preserve"> change</w:t>
      </w:r>
      <w:r w:rsidR="00666D28">
        <w:rPr>
          <w:rFonts w:ascii="Times New Roman" w:hAnsi="Times New Roman" w:cs="Times New Roman"/>
          <w:sz w:val="24"/>
          <w:szCs w:val="24"/>
        </w:rPr>
        <w:t xml:space="preserve"> </w:t>
      </w:r>
      <w:r w:rsidR="00666D28">
        <w:rPr>
          <w:rFonts w:ascii="Times New Roman" w:hAnsi="Times New Roman" w:cs="Times New Roman"/>
          <w:sz w:val="24"/>
          <w:szCs w:val="24"/>
        </w:rPr>
        <w:fldChar w:fldCharType="begin"/>
      </w:r>
      <w:r w:rsidR="00666D28">
        <w:rPr>
          <w:rFonts w:ascii="Times New Roman" w:hAnsi="Times New Roman" w:cs="Times New Roman"/>
          <w:sz w:val="24"/>
          <w:szCs w:val="24"/>
        </w:rPr>
        <w:instrText xml:space="preserve"> ADDIN ZOTERO_ITEM CSL_CITATION {"citationID":"5yMUSDjG","properties":{"formattedCitation":"(Pilla et al. 2020, Jane et al. 2021, Carey 2023)","plainCitation":"(Pilla et al. 2020, Jane et al. 2021, Carey 2023)","noteIndex":0},"citationItems":[{"id":789,"uris":["http://zotero.org/users/2374244/items/ISPAPDXF"],"itemData":{"id":789,"type":"article-journal","abstract":"Globally, lake surface water temperatures have warmed rapidly relative to air temperatures, but changes in deepwater temperatures and vertical thermal structure are still largely unknown. We have compiled the most comprehensive data set to date of long-term (1970–2009) summertime vertical temperature profiles in lakes across the world to examine trends and drivers of whole-lake vertical thermal structure. We found significant increases in surface water temperatures across lakes at an average rate of + 0.37 °C decade−1, comparable to changes reported previously for other lakes, and similarly consistent trends of increasing water column stability (+ 0.08 kg m−3 decade−1). In contrast, however, deepwater temperature trends showed little change on average (+ 0.06 °C decade−1), but had high variability across lakes, with trends in individual lakes ranging from − 0.68 °C decade−1 to + 0.65 °C decade−1. The variability in deepwater temperature trends was not explained by trends in either surface water temperatures or thermal stability within lakes, and only 8.4% was explained by lake thermal region or local lake characteristics in a random forest analysis. These findings suggest that external drivers beyond our tested lake characteristics are important in explaining long-term trends in thermal structure, such as local to regional climate patterns or additional external anthropogenic influences.","container-title":"Scientific Reports","DOI":"10.1038/s41598-020-76873-x","ISSN":"2045-2322","issue":"1","language":"en","license":"2020 The Author(s)","note":"number: 1\npublisher: Nature Publishing Group","page":"20514","source":"www.nature.com","title":"Deeper waters are changing less consistently than surface waters in a global analysis of 102 lakes","volume":"10","author":[{"family":"Pilla","given":"Rachel M."},{"family":"Williamson","given":"Craig E."},{"family":"Adamovich","given":"Boris V."},{"family":"Adrian","given":"Rita"},{"family":"Anneville","given":"Orlane"},{"family":"Chandra","given":"Sudeep"},{"family":"Colom-Montero","given":"William"},{"family":"Devlin","given":"Shawn P."},{"family":"Dix","given":"Margaret A."},{"family":"Dokulil","given":"Martin T."},{"family":"Gaiser","given":"Evelyn E."},{"family":"Girdner","given":"Scott F."},{"family":"Hambright","given":"K. David"},{"family":"Hamilton","given":"David P."},{"family":"Havens","given":"Karl"},{"family":"Hessen","given":"Dag O."},{"family":"Higgins","given":"Scott N."},{"family":"Huttula","given":"Timo H."},{"family":"Huuskonen","given":"Hannu"},{"family":"Isles","given":"Peter D. F."},{"family":"Joehnk","given":"Klaus D."},{"family":"Jones","given":"Ian D."},{"family":"Keller","given":"Wendel Bill"},{"family":"Knoll","given":"Lesley B."},{"family":"Korhonen","given":"Johanna"},{"family":"Kraemer","given":"Benjamin M."},{"family":"Leavitt","given":"Peter R."},{"family":"Lepori","given":"Fabio"},{"family":"Luger","given":"Martin S."},{"family":"Maberly","given":"Stephen C."},{"family":"Melack","given":"John M."},{"family":"Melles","given":"Stephanie J."},{"family":"Müller-Navarra","given":"Dörthe C."},{"family":"Pierson","given":"Don C."},{"family":"Pislegina","given":"Helen V."},{"family":"Plisnier","given":"Pierre-Denis"},{"family":"Richardson","given":"David C."},{"family":"Rimmer","given":"Alon"},{"family":"Rogora","given":"Michela"},{"family":"Rusak","given":"James A."},{"family":"Sadro","given":"Steven"},{"family":"Salmaso","given":"Nico"},{"family":"Saros","given":"Jasmine E."},{"family":"Saulnier-Talbot","given":"Émilie"},{"family":"Schindler","given":"Daniel E."},{"family":"Schmid","given":"Martin"},{"family":"Shimaraeva","given":"Svetlana V."},{"family":"Silow","given":"Eugene A."},{"family":"Sitoki","given":"Lewis M."},{"family":"Sommaruga","given":"Ruben"},{"family":"Straile","given":"Dietmar"},{"family":"Strock","given":"Kristin E."},{"family":"Thiery","given":"Wim"},{"family":"Timofeyev","given":"Maxim A."},{"family":"Verburg","given":"Piet"},{"family":"Vinebrooke","given":"Rolf D."},{"family":"Weyhenmeyer","given":"Gesa A."},{"family":"Zadereev","given":"Egor"}],"issued":{"date-parts":[["2020",11,25]]},"citation-key":"pillaDeeperWatersAre2020"}},{"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666D28">
        <w:rPr>
          <w:rFonts w:ascii="Times New Roman" w:hAnsi="Times New Roman" w:cs="Times New Roman"/>
          <w:sz w:val="24"/>
          <w:szCs w:val="24"/>
        </w:rPr>
        <w:fldChar w:fldCharType="separate"/>
      </w:r>
      <w:r w:rsidR="00666D28" w:rsidRPr="00666D28">
        <w:rPr>
          <w:rFonts w:ascii="Times New Roman" w:hAnsi="Times New Roman" w:cs="Times New Roman"/>
          <w:sz w:val="24"/>
        </w:rPr>
        <w:t>(Pilla et al. 2020, Jane et al. 2021, Carey 2023)</w:t>
      </w:r>
      <w:r w:rsidR="00666D28">
        <w:rPr>
          <w:rFonts w:ascii="Times New Roman" w:hAnsi="Times New Roman" w:cs="Times New Roman"/>
          <w:sz w:val="24"/>
          <w:szCs w:val="24"/>
        </w:rPr>
        <w:fldChar w:fldCharType="end"/>
      </w:r>
      <w:r w:rsidR="00B53935">
        <w:rPr>
          <w:rFonts w:ascii="Times New Roman" w:hAnsi="Times New Roman" w:cs="Times New Roman"/>
          <w:sz w:val="24"/>
          <w:szCs w:val="24"/>
        </w:rPr>
        <w:t>.</w:t>
      </w:r>
      <w:r w:rsidR="00FC08C1">
        <w:rPr>
          <w:rFonts w:ascii="Times New Roman" w:hAnsi="Times New Roman" w:cs="Times New Roman"/>
          <w:sz w:val="24"/>
          <w:szCs w:val="24"/>
        </w:rPr>
        <w:t xml:space="preserve"> </w:t>
      </w:r>
      <w:r w:rsidR="002703BA">
        <w:rPr>
          <w:rFonts w:ascii="Times New Roman" w:hAnsi="Times New Roman" w:cs="Times New Roman"/>
          <w:sz w:val="24"/>
          <w:szCs w:val="24"/>
        </w:rPr>
        <w:t>W</w:t>
      </w:r>
      <w:r w:rsidR="006E2B8F">
        <w:rPr>
          <w:rFonts w:ascii="Times New Roman" w:hAnsi="Times New Roman" w:cs="Times New Roman"/>
          <w:sz w:val="24"/>
          <w:szCs w:val="24"/>
        </w:rPr>
        <w:t>ater temperature</w:t>
      </w:r>
      <w:r w:rsidR="00EE33EB">
        <w:rPr>
          <w:rFonts w:ascii="Times New Roman" w:hAnsi="Times New Roman" w:cs="Times New Roman"/>
          <w:sz w:val="24"/>
          <w:szCs w:val="24"/>
        </w:rPr>
        <w:t xml:space="preserve"> profiles</w:t>
      </w:r>
      <w:r w:rsidR="007D2041">
        <w:rPr>
          <w:rFonts w:ascii="Times New Roman" w:hAnsi="Times New Roman" w:cs="Times New Roman"/>
          <w:sz w:val="24"/>
          <w:szCs w:val="24"/>
        </w:rPr>
        <w:t xml:space="preserve"> indicate stratification</w:t>
      </w:r>
      <w:r w:rsidR="002703BA">
        <w:rPr>
          <w:rFonts w:ascii="Times New Roman" w:hAnsi="Times New Roman" w:cs="Times New Roman"/>
          <w:sz w:val="24"/>
          <w:szCs w:val="24"/>
        </w:rPr>
        <w:t xml:space="preserve">, which should reliably suggest, e.g., that anoxic </w:t>
      </w:r>
      <w:proofErr w:type="spellStart"/>
      <w:r w:rsidR="00902E96">
        <w:rPr>
          <w:rFonts w:ascii="Times New Roman" w:hAnsi="Times New Roman" w:cs="Times New Roman"/>
          <w:sz w:val="24"/>
          <w:szCs w:val="24"/>
        </w:rPr>
        <w:t>hypolimnia</w:t>
      </w:r>
      <w:proofErr w:type="spellEnd"/>
      <w:r w:rsidR="00902E96">
        <w:rPr>
          <w:rFonts w:ascii="Times New Roman" w:hAnsi="Times New Roman" w:cs="Times New Roman"/>
          <w:sz w:val="24"/>
          <w:szCs w:val="24"/>
        </w:rPr>
        <w:t xml:space="preserve"> will remain hypoxic</w:t>
      </w:r>
      <w:r w:rsidR="00683267">
        <w:rPr>
          <w:rFonts w:ascii="Times New Roman" w:hAnsi="Times New Roman" w:cs="Times New Roman"/>
          <w:sz w:val="24"/>
          <w:szCs w:val="24"/>
        </w:rPr>
        <w:t xml:space="preserve"> if temperature profiles are </w:t>
      </w:r>
      <w:r w:rsidR="00D10208">
        <w:rPr>
          <w:rFonts w:ascii="Times New Roman" w:hAnsi="Times New Roman" w:cs="Times New Roman"/>
          <w:sz w:val="24"/>
          <w:szCs w:val="24"/>
        </w:rPr>
        <w:t>predicted to remain stratified</w:t>
      </w:r>
      <w:r w:rsidR="00902E96">
        <w:rPr>
          <w:rFonts w:ascii="Times New Roman" w:hAnsi="Times New Roman" w:cs="Times New Roman"/>
          <w:sz w:val="24"/>
          <w:szCs w:val="24"/>
        </w:rPr>
        <w:t>. However</w:t>
      </w:r>
      <w:r w:rsidR="00683267">
        <w:rPr>
          <w:rFonts w:ascii="Times New Roman" w:hAnsi="Times New Roman" w:cs="Times New Roman"/>
          <w:sz w:val="24"/>
          <w:szCs w:val="24"/>
        </w:rPr>
        <w:t xml:space="preserve">, </w:t>
      </w:r>
      <w:r w:rsidR="00ED4766">
        <w:rPr>
          <w:rFonts w:ascii="Times New Roman" w:hAnsi="Times New Roman" w:cs="Times New Roman"/>
          <w:sz w:val="24"/>
          <w:szCs w:val="24"/>
        </w:rPr>
        <w:t>we do note again</w:t>
      </w:r>
      <w:r w:rsidR="00BD5BE6">
        <w:rPr>
          <w:rFonts w:ascii="Times New Roman" w:hAnsi="Times New Roman" w:cs="Times New Roman"/>
          <w:sz w:val="24"/>
          <w:szCs w:val="24"/>
        </w:rPr>
        <w:t xml:space="preserve"> </w:t>
      </w:r>
      <w:r w:rsidR="003C5AFC">
        <w:rPr>
          <w:rFonts w:ascii="Times New Roman" w:hAnsi="Times New Roman" w:cs="Times New Roman"/>
          <w:sz w:val="24"/>
          <w:szCs w:val="24"/>
        </w:rPr>
        <w:t xml:space="preserve">the </w:t>
      </w:r>
      <w:r w:rsidR="00BD5BE6">
        <w:rPr>
          <w:rFonts w:ascii="Times New Roman" w:hAnsi="Times New Roman" w:cs="Times New Roman"/>
          <w:sz w:val="24"/>
          <w:szCs w:val="24"/>
        </w:rPr>
        <w:t xml:space="preserve">DO dynamics at Fayetteville, where we observed </w:t>
      </w:r>
      <w:proofErr w:type="spellStart"/>
      <w:r w:rsidR="00BD5BE6">
        <w:rPr>
          <w:rFonts w:ascii="Times New Roman" w:hAnsi="Times New Roman" w:cs="Times New Roman"/>
          <w:sz w:val="24"/>
          <w:szCs w:val="24"/>
        </w:rPr>
        <w:t>oxic</w:t>
      </w:r>
      <w:proofErr w:type="spellEnd"/>
      <w:r w:rsidR="00BD5BE6">
        <w:rPr>
          <w:rFonts w:ascii="Times New Roman" w:hAnsi="Times New Roman" w:cs="Times New Roman"/>
          <w:sz w:val="24"/>
          <w:szCs w:val="24"/>
        </w:rPr>
        <w:t xml:space="preserve"> conditions in the hypolimnion without evidence of convective mixing</w:t>
      </w:r>
      <w:r w:rsidR="00ED4766">
        <w:rPr>
          <w:rFonts w:ascii="Times New Roman" w:hAnsi="Times New Roman" w:cs="Times New Roman"/>
          <w:sz w:val="24"/>
          <w:szCs w:val="24"/>
        </w:rPr>
        <w:t>.</w:t>
      </w:r>
      <w:r w:rsidR="00902E96">
        <w:rPr>
          <w:rFonts w:ascii="Times New Roman" w:hAnsi="Times New Roman" w:cs="Times New Roman"/>
          <w:sz w:val="24"/>
          <w:szCs w:val="24"/>
        </w:rPr>
        <w:t xml:space="preserve"> </w:t>
      </w:r>
      <w:r w:rsidR="006957CC">
        <w:rPr>
          <w:rFonts w:ascii="Times New Roman" w:hAnsi="Times New Roman" w:cs="Times New Roman"/>
          <w:sz w:val="24"/>
          <w:szCs w:val="24"/>
        </w:rPr>
        <w:t xml:space="preserve">This </w:t>
      </w:r>
      <w:r w:rsidR="003C5AFC">
        <w:rPr>
          <w:rFonts w:ascii="Times New Roman" w:hAnsi="Times New Roman" w:cs="Times New Roman"/>
          <w:sz w:val="24"/>
          <w:szCs w:val="24"/>
        </w:rPr>
        <w:t>underscores the possibility that DO forecasts may be surprised</w:t>
      </w:r>
      <w:r w:rsidR="002273A9">
        <w:rPr>
          <w:rFonts w:ascii="Times New Roman" w:hAnsi="Times New Roman" w:cs="Times New Roman"/>
          <w:sz w:val="24"/>
          <w:szCs w:val="24"/>
        </w:rPr>
        <w:t xml:space="preserve"> </w:t>
      </w:r>
      <w:r w:rsidR="005C64D0">
        <w:rPr>
          <w:rFonts w:ascii="Times New Roman" w:hAnsi="Times New Roman" w:cs="Times New Roman"/>
          <w:sz w:val="24"/>
          <w:szCs w:val="24"/>
        </w:rPr>
        <w:t xml:space="preserve">(or ‘fail’) </w:t>
      </w:r>
      <w:r w:rsidR="002273A9">
        <w:rPr>
          <w:rFonts w:ascii="Times New Roman" w:hAnsi="Times New Roman" w:cs="Times New Roman"/>
          <w:sz w:val="24"/>
          <w:szCs w:val="24"/>
        </w:rPr>
        <w:t>not just</w:t>
      </w:r>
      <w:r w:rsidR="005C64D0">
        <w:rPr>
          <w:rFonts w:ascii="Times New Roman" w:hAnsi="Times New Roman" w:cs="Times New Roman"/>
          <w:sz w:val="24"/>
          <w:szCs w:val="24"/>
        </w:rPr>
        <w:t xml:space="preserve"> by</w:t>
      </w:r>
      <w:r w:rsidR="002273A9">
        <w:rPr>
          <w:rFonts w:ascii="Times New Roman" w:hAnsi="Times New Roman" w:cs="Times New Roman"/>
          <w:sz w:val="24"/>
          <w:szCs w:val="24"/>
        </w:rPr>
        <w:t xml:space="preserve"> temporally complex </w:t>
      </w:r>
      <w:r w:rsidR="005C64D0">
        <w:rPr>
          <w:rFonts w:ascii="Times New Roman" w:hAnsi="Times New Roman" w:cs="Times New Roman"/>
          <w:sz w:val="24"/>
          <w:szCs w:val="24"/>
        </w:rPr>
        <w:t>interactions</w:t>
      </w:r>
      <w:r w:rsidR="002273A9">
        <w:rPr>
          <w:rFonts w:ascii="Times New Roman" w:hAnsi="Times New Roman" w:cs="Times New Roman"/>
          <w:sz w:val="24"/>
          <w:szCs w:val="24"/>
        </w:rPr>
        <w:t xml:space="preserve"> between physical mixing</w:t>
      </w:r>
      <w:r w:rsidR="00916066">
        <w:rPr>
          <w:rFonts w:ascii="Times New Roman" w:hAnsi="Times New Roman" w:cs="Times New Roman"/>
          <w:sz w:val="24"/>
          <w:szCs w:val="24"/>
        </w:rPr>
        <w:t xml:space="preserve"> and</w:t>
      </w:r>
      <w:r w:rsidR="002273A9">
        <w:rPr>
          <w:rFonts w:ascii="Times New Roman" w:hAnsi="Times New Roman" w:cs="Times New Roman"/>
          <w:sz w:val="24"/>
          <w:szCs w:val="24"/>
        </w:rPr>
        <w:t xml:space="preserve"> environmental conditions, but also</w:t>
      </w:r>
      <w:r w:rsidR="00805793">
        <w:rPr>
          <w:rFonts w:ascii="Times New Roman" w:hAnsi="Times New Roman" w:cs="Times New Roman"/>
          <w:sz w:val="24"/>
          <w:szCs w:val="24"/>
        </w:rPr>
        <w:t xml:space="preserve"> variables that are less easily forecastable like horizontal hydrodynamics</w:t>
      </w:r>
      <w:r w:rsidR="002212DE">
        <w:rPr>
          <w:rFonts w:ascii="Times New Roman" w:hAnsi="Times New Roman" w:cs="Times New Roman"/>
          <w:sz w:val="24"/>
          <w:szCs w:val="24"/>
        </w:rPr>
        <w:t xml:space="preserve"> </w:t>
      </w:r>
      <w:r w:rsidR="002212DE">
        <w:rPr>
          <w:rFonts w:ascii="Times New Roman" w:hAnsi="Times New Roman" w:cs="Times New Roman"/>
          <w:sz w:val="24"/>
          <w:szCs w:val="24"/>
        </w:rPr>
        <w:fldChar w:fldCharType="begin"/>
      </w:r>
      <w:r w:rsidR="002212DE">
        <w:rPr>
          <w:rFonts w:ascii="Times New Roman" w:hAnsi="Times New Roman" w:cs="Times New Roman"/>
          <w:sz w:val="24"/>
          <w:szCs w:val="24"/>
        </w:rPr>
        <w:instrText xml:space="preserve"> ADDIN ZOTERO_ITEM CSL_CITATION {"citationID":"WSNNK9GB","properties":{"formattedCitation":"(Carey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2212DE">
        <w:rPr>
          <w:rFonts w:ascii="Times New Roman" w:hAnsi="Times New Roman" w:cs="Times New Roman"/>
          <w:sz w:val="24"/>
          <w:szCs w:val="24"/>
        </w:rPr>
        <w:fldChar w:fldCharType="separate"/>
      </w:r>
      <w:r w:rsidR="002212DE" w:rsidRPr="002212DE">
        <w:rPr>
          <w:rFonts w:ascii="Times New Roman" w:hAnsi="Times New Roman" w:cs="Times New Roman"/>
          <w:sz w:val="24"/>
        </w:rPr>
        <w:t>(Carey 2023)</w:t>
      </w:r>
      <w:r w:rsidR="002212DE">
        <w:rPr>
          <w:rFonts w:ascii="Times New Roman" w:hAnsi="Times New Roman" w:cs="Times New Roman"/>
          <w:sz w:val="24"/>
          <w:szCs w:val="24"/>
        </w:rPr>
        <w:fldChar w:fldCharType="end"/>
      </w:r>
      <w:r w:rsidR="00805793">
        <w:rPr>
          <w:rFonts w:ascii="Times New Roman" w:hAnsi="Times New Roman" w:cs="Times New Roman"/>
          <w:sz w:val="24"/>
          <w:szCs w:val="24"/>
        </w:rPr>
        <w:t>.</w:t>
      </w:r>
      <w:r w:rsidR="00AC150E">
        <w:rPr>
          <w:rFonts w:ascii="Times New Roman" w:hAnsi="Times New Roman" w:cs="Times New Roman"/>
          <w:sz w:val="24"/>
          <w:szCs w:val="24"/>
        </w:rPr>
        <w:t xml:space="preserve"> </w:t>
      </w:r>
    </w:p>
    <w:p w14:paraId="4EAA803D" w14:textId="13EFB1AD" w:rsidR="008C074D" w:rsidRDefault="008C074D"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Model</w:t>
      </w:r>
      <w:r w:rsidR="001C65E6">
        <w:rPr>
          <w:rFonts w:ascii="Times New Roman" w:hAnsi="Times New Roman" w:cs="Times New Roman"/>
          <w:sz w:val="24"/>
          <w:szCs w:val="24"/>
        </w:rPr>
        <w:t xml:space="preserve"> errors were surprisingly consistent </w:t>
      </w:r>
      <w:r w:rsidR="007253EE">
        <w:rPr>
          <w:rFonts w:ascii="Times New Roman" w:hAnsi="Times New Roman" w:cs="Times New Roman"/>
          <w:sz w:val="24"/>
          <w:szCs w:val="24"/>
        </w:rPr>
        <w:t>across model types at Richland-Chambers</w:t>
      </w:r>
      <w:r w:rsidR="00765A4A">
        <w:rPr>
          <w:rFonts w:ascii="Times New Roman" w:hAnsi="Times New Roman" w:cs="Times New Roman"/>
          <w:sz w:val="24"/>
          <w:szCs w:val="24"/>
        </w:rPr>
        <w:t>, suggesting that model predictions were robust to the choice of random forest to compare predictability across reservoi</w:t>
      </w:r>
      <w:r w:rsidR="00545489">
        <w:rPr>
          <w:rFonts w:ascii="Times New Roman" w:hAnsi="Times New Roman" w:cs="Times New Roman"/>
          <w:sz w:val="24"/>
          <w:szCs w:val="24"/>
        </w:rPr>
        <w:t>r</w:t>
      </w:r>
      <w:r w:rsidR="00765A4A">
        <w:rPr>
          <w:rFonts w:ascii="Times New Roman" w:hAnsi="Times New Roman" w:cs="Times New Roman"/>
          <w:sz w:val="24"/>
          <w:szCs w:val="24"/>
        </w:rPr>
        <w:t>s</w:t>
      </w:r>
      <w:r w:rsidR="007253EE">
        <w:rPr>
          <w:rFonts w:ascii="Times New Roman" w:hAnsi="Times New Roman" w:cs="Times New Roman"/>
          <w:sz w:val="24"/>
          <w:szCs w:val="24"/>
        </w:rPr>
        <w:t xml:space="preserve">. </w:t>
      </w:r>
      <w:r w:rsidR="00151119">
        <w:rPr>
          <w:rFonts w:ascii="Times New Roman" w:hAnsi="Times New Roman" w:cs="Times New Roman"/>
          <w:sz w:val="24"/>
          <w:szCs w:val="24"/>
        </w:rPr>
        <w:t xml:space="preserve">For example, we might have expected that </w:t>
      </w:r>
      <w:r w:rsidR="007574EF">
        <w:rPr>
          <w:rFonts w:ascii="Times New Roman" w:hAnsi="Times New Roman" w:cs="Times New Roman"/>
          <w:sz w:val="24"/>
          <w:szCs w:val="24"/>
        </w:rPr>
        <w:t xml:space="preserve">models incorporating explicitly lagged effects of predictors </w:t>
      </w:r>
      <w:r w:rsidR="0022342E">
        <w:rPr>
          <w:rFonts w:ascii="Times New Roman" w:hAnsi="Times New Roman" w:cs="Times New Roman"/>
          <w:sz w:val="24"/>
          <w:szCs w:val="24"/>
        </w:rPr>
        <w:t>would perform better</w:t>
      </w:r>
      <w:r w:rsidR="00D07E8F">
        <w:rPr>
          <w:rFonts w:ascii="Times New Roman" w:hAnsi="Times New Roman" w:cs="Times New Roman"/>
          <w:sz w:val="24"/>
          <w:szCs w:val="24"/>
        </w:rPr>
        <w:t>.</w:t>
      </w:r>
      <w:r w:rsidR="00C537AA">
        <w:rPr>
          <w:rFonts w:ascii="Times New Roman" w:hAnsi="Times New Roman" w:cs="Times New Roman"/>
          <w:sz w:val="24"/>
          <w:szCs w:val="24"/>
        </w:rPr>
        <w:t xml:space="preserve"> </w:t>
      </w:r>
      <w:r w:rsidR="00243131">
        <w:rPr>
          <w:rFonts w:ascii="Times New Roman" w:hAnsi="Times New Roman" w:cs="Times New Roman"/>
          <w:sz w:val="24"/>
          <w:szCs w:val="24"/>
        </w:rPr>
        <w:t xml:space="preserve">However, LSTM, which </w:t>
      </w:r>
      <w:r w:rsidR="00F550E6">
        <w:rPr>
          <w:rFonts w:ascii="Times New Roman" w:hAnsi="Times New Roman" w:cs="Times New Roman"/>
          <w:sz w:val="24"/>
          <w:szCs w:val="24"/>
        </w:rPr>
        <w:t>incorporates</w:t>
      </w:r>
      <w:r w:rsidR="004A0A6C">
        <w:rPr>
          <w:rFonts w:ascii="Times New Roman" w:hAnsi="Times New Roman" w:cs="Times New Roman"/>
          <w:sz w:val="24"/>
          <w:szCs w:val="24"/>
        </w:rPr>
        <w:t xml:space="preserve"> complex relationships of variables</w:t>
      </w:r>
      <w:r w:rsidR="00243131">
        <w:rPr>
          <w:rFonts w:ascii="Times New Roman" w:hAnsi="Times New Roman" w:cs="Times New Roman"/>
          <w:sz w:val="24"/>
          <w:szCs w:val="24"/>
        </w:rPr>
        <w:t xml:space="preserve"> across time lags</w:t>
      </w:r>
      <w:r w:rsidR="00F550E6">
        <w:rPr>
          <w:rFonts w:ascii="Times New Roman" w:hAnsi="Times New Roman" w:cs="Times New Roman"/>
          <w:sz w:val="24"/>
          <w:szCs w:val="24"/>
        </w:rPr>
        <w:t xml:space="preserve"> into each prediction</w:t>
      </w:r>
      <w:r w:rsidR="004A0A6C">
        <w:rPr>
          <w:rFonts w:ascii="Times New Roman" w:hAnsi="Times New Roman" w:cs="Times New Roman"/>
          <w:sz w:val="24"/>
          <w:szCs w:val="24"/>
        </w:rPr>
        <w:t>,</w:t>
      </w:r>
      <w:r w:rsidR="00F550E6">
        <w:rPr>
          <w:rFonts w:ascii="Times New Roman" w:hAnsi="Times New Roman" w:cs="Times New Roman"/>
          <w:sz w:val="24"/>
          <w:szCs w:val="24"/>
        </w:rPr>
        <w:t xml:space="preserve"> performed essentially as well as the random forest model</w:t>
      </w:r>
      <w:r w:rsidR="004A0A6C">
        <w:rPr>
          <w:rFonts w:ascii="Times New Roman" w:hAnsi="Times New Roman" w:cs="Times New Roman"/>
          <w:sz w:val="24"/>
          <w:szCs w:val="24"/>
        </w:rPr>
        <w:t xml:space="preserve">. The process-based model </w:t>
      </w:r>
      <w:ins w:id="116" w:author="Dennis Trolle" w:date="2023-11-26T11:38:00Z">
        <w:r w:rsidR="0089612A">
          <w:rPr>
            <w:rFonts w:ascii="Times New Roman" w:hAnsi="Times New Roman" w:cs="Times New Roman"/>
            <w:sz w:val="24"/>
            <w:szCs w:val="24"/>
          </w:rPr>
          <w:t>GOTM-</w:t>
        </w:r>
      </w:ins>
      <w:r w:rsidR="004A0A6C">
        <w:rPr>
          <w:rFonts w:ascii="Times New Roman" w:hAnsi="Times New Roman" w:cs="Times New Roman"/>
          <w:sz w:val="24"/>
          <w:szCs w:val="24"/>
        </w:rPr>
        <w:t>WET</w:t>
      </w:r>
      <w:r w:rsidR="00E445D9">
        <w:rPr>
          <w:rFonts w:ascii="Times New Roman" w:hAnsi="Times New Roman" w:cs="Times New Roman"/>
          <w:sz w:val="24"/>
          <w:szCs w:val="24"/>
        </w:rPr>
        <w:t xml:space="preserve">, based on </w:t>
      </w:r>
      <w:r w:rsidR="00E445D9">
        <w:rPr>
          <w:rFonts w:ascii="Times New Roman" w:hAnsi="Times New Roman" w:cs="Times New Roman"/>
          <w:sz w:val="24"/>
          <w:szCs w:val="24"/>
        </w:rPr>
        <w:lastRenderedPageBreak/>
        <w:t>time-explicit differential equations,</w:t>
      </w:r>
      <w:r w:rsidR="004A0A6C">
        <w:rPr>
          <w:rFonts w:ascii="Times New Roman" w:hAnsi="Times New Roman" w:cs="Times New Roman"/>
          <w:sz w:val="24"/>
          <w:szCs w:val="24"/>
        </w:rPr>
        <w:t xml:space="preserve"> generally also performed well, but had the </w:t>
      </w:r>
      <w:r w:rsidR="00F550E6">
        <w:rPr>
          <w:rFonts w:ascii="Times New Roman" w:hAnsi="Times New Roman" w:cs="Times New Roman"/>
          <w:sz w:val="24"/>
          <w:szCs w:val="24"/>
        </w:rPr>
        <w:t xml:space="preserve">some of the greatest observed model error </w:t>
      </w:r>
      <w:r w:rsidR="00066588">
        <w:rPr>
          <w:rFonts w:ascii="Times New Roman" w:hAnsi="Times New Roman" w:cs="Times New Roman"/>
          <w:sz w:val="24"/>
          <w:szCs w:val="24"/>
        </w:rPr>
        <w:t>at Richland-Chambers</w:t>
      </w:r>
      <w:r w:rsidR="005D6A8F">
        <w:rPr>
          <w:rFonts w:ascii="Times New Roman" w:hAnsi="Times New Roman" w:cs="Times New Roman"/>
          <w:sz w:val="24"/>
          <w:szCs w:val="24"/>
        </w:rPr>
        <w:t xml:space="preserve">. </w:t>
      </w:r>
      <w:r w:rsidR="00C537AA">
        <w:rPr>
          <w:rFonts w:ascii="Times New Roman" w:hAnsi="Times New Roman" w:cs="Times New Roman"/>
          <w:sz w:val="24"/>
          <w:szCs w:val="24"/>
        </w:rPr>
        <w:t>Further</w:t>
      </w:r>
      <w:r w:rsidR="00FA1158">
        <w:rPr>
          <w:rFonts w:ascii="Times New Roman" w:hAnsi="Times New Roman" w:cs="Times New Roman"/>
          <w:sz w:val="24"/>
          <w:szCs w:val="24"/>
        </w:rPr>
        <w:t>, w</w:t>
      </w:r>
      <w:r w:rsidR="0022342E">
        <w:rPr>
          <w:rFonts w:ascii="Times New Roman" w:hAnsi="Times New Roman" w:cs="Times New Roman"/>
          <w:sz w:val="24"/>
          <w:szCs w:val="24"/>
        </w:rPr>
        <w:t xml:space="preserve">e </w:t>
      </w:r>
      <w:r w:rsidR="00EF33E9">
        <w:rPr>
          <w:rFonts w:ascii="Times New Roman" w:hAnsi="Times New Roman" w:cs="Times New Roman"/>
          <w:sz w:val="24"/>
          <w:szCs w:val="24"/>
        </w:rPr>
        <w:t>trained</w:t>
      </w:r>
      <w:r w:rsidR="0022342E">
        <w:rPr>
          <w:rFonts w:ascii="Times New Roman" w:hAnsi="Times New Roman" w:cs="Times New Roman"/>
          <w:sz w:val="24"/>
          <w:szCs w:val="24"/>
        </w:rPr>
        <w:t xml:space="preserve"> r</w:t>
      </w:r>
      <w:r w:rsidR="007253EE">
        <w:rPr>
          <w:rFonts w:ascii="Times New Roman" w:hAnsi="Times New Roman" w:cs="Times New Roman"/>
          <w:sz w:val="24"/>
          <w:szCs w:val="24"/>
        </w:rPr>
        <w:t xml:space="preserve">andom forest </w:t>
      </w:r>
      <w:r w:rsidR="0022342E">
        <w:rPr>
          <w:rFonts w:ascii="Times New Roman" w:hAnsi="Times New Roman" w:cs="Times New Roman"/>
          <w:sz w:val="24"/>
          <w:szCs w:val="24"/>
        </w:rPr>
        <w:t xml:space="preserve">configurations </w:t>
      </w:r>
      <w:r w:rsidR="00C537AA">
        <w:rPr>
          <w:rFonts w:ascii="Times New Roman" w:hAnsi="Times New Roman" w:cs="Times New Roman"/>
          <w:sz w:val="24"/>
          <w:szCs w:val="24"/>
        </w:rPr>
        <w:t xml:space="preserve">at all reservoirs </w:t>
      </w:r>
      <w:r w:rsidR="0022342E">
        <w:rPr>
          <w:rFonts w:ascii="Times New Roman" w:hAnsi="Times New Roman" w:cs="Times New Roman"/>
          <w:sz w:val="24"/>
          <w:szCs w:val="24"/>
        </w:rPr>
        <w:t>with</w:t>
      </w:r>
      <w:r w:rsidR="00EF33E9">
        <w:rPr>
          <w:rFonts w:ascii="Times New Roman" w:hAnsi="Times New Roman" w:cs="Times New Roman"/>
          <w:sz w:val="24"/>
          <w:szCs w:val="24"/>
        </w:rPr>
        <w:t xml:space="preserve"> variously</w:t>
      </w:r>
      <w:r w:rsidR="0022342E">
        <w:rPr>
          <w:rFonts w:ascii="Times New Roman" w:hAnsi="Times New Roman" w:cs="Times New Roman"/>
          <w:sz w:val="24"/>
          <w:szCs w:val="24"/>
        </w:rPr>
        <w:t xml:space="preserve"> lagged</w:t>
      </w:r>
      <w:r w:rsidR="00EF33E9">
        <w:rPr>
          <w:rFonts w:ascii="Times New Roman" w:hAnsi="Times New Roman" w:cs="Times New Roman"/>
          <w:sz w:val="24"/>
          <w:szCs w:val="24"/>
        </w:rPr>
        <w:t xml:space="preserve"> predictors</w:t>
      </w:r>
      <w:r w:rsidR="002D7DA5">
        <w:rPr>
          <w:rFonts w:ascii="Times New Roman" w:hAnsi="Times New Roman" w:cs="Times New Roman"/>
          <w:sz w:val="24"/>
          <w:szCs w:val="24"/>
        </w:rPr>
        <w:t xml:space="preserve"> and cross-vali</w:t>
      </w:r>
      <w:r w:rsidR="00703B1D">
        <w:rPr>
          <w:rFonts w:ascii="Times New Roman" w:hAnsi="Times New Roman" w:cs="Times New Roman"/>
          <w:sz w:val="24"/>
          <w:szCs w:val="24"/>
        </w:rPr>
        <w:t>dation consistently selected the predictor set with</w:t>
      </w:r>
      <w:r w:rsidR="00A24263">
        <w:rPr>
          <w:rFonts w:ascii="Times New Roman" w:hAnsi="Times New Roman" w:cs="Times New Roman"/>
          <w:sz w:val="24"/>
          <w:szCs w:val="24"/>
        </w:rPr>
        <w:t xml:space="preserve"> non-time lagged</w:t>
      </w:r>
      <w:r w:rsidR="00703B1D">
        <w:rPr>
          <w:rFonts w:ascii="Times New Roman" w:hAnsi="Times New Roman" w:cs="Times New Roman"/>
          <w:sz w:val="24"/>
          <w:szCs w:val="24"/>
        </w:rPr>
        <w:t xml:space="preserve"> predictors</w:t>
      </w:r>
      <w:r w:rsidR="00542114">
        <w:rPr>
          <w:rFonts w:ascii="Times New Roman" w:hAnsi="Times New Roman" w:cs="Times New Roman"/>
          <w:sz w:val="24"/>
          <w:szCs w:val="24"/>
        </w:rPr>
        <w:t>.</w:t>
      </w:r>
      <w:r w:rsidR="007253EE">
        <w:rPr>
          <w:rFonts w:ascii="Times New Roman" w:hAnsi="Times New Roman" w:cs="Times New Roman"/>
          <w:sz w:val="24"/>
          <w:szCs w:val="24"/>
        </w:rPr>
        <w:t xml:space="preserve"> </w:t>
      </w:r>
      <w:r w:rsidR="00A84634">
        <w:rPr>
          <w:rFonts w:ascii="Times New Roman" w:hAnsi="Times New Roman" w:cs="Times New Roman"/>
          <w:sz w:val="24"/>
          <w:szCs w:val="24"/>
        </w:rPr>
        <w:t xml:space="preserve">Somewhat surprisingly, </w:t>
      </w:r>
      <w:r w:rsidR="00A048AF">
        <w:rPr>
          <w:rFonts w:ascii="Times New Roman" w:hAnsi="Times New Roman" w:cs="Times New Roman"/>
          <w:sz w:val="24"/>
          <w:szCs w:val="24"/>
        </w:rPr>
        <w:t>linear regression and LASSO</w:t>
      </w:r>
      <w:r w:rsidR="00A048AF" w:rsidRPr="00A048AF">
        <w:rPr>
          <w:rFonts w:ascii="Times New Roman" w:hAnsi="Times New Roman" w:cs="Times New Roman"/>
          <w:sz w:val="24"/>
          <w:szCs w:val="24"/>
        </w:rPr>
        <w:t xml:space="preserve"> methods only performed significantly worse than a</w:t>
      </w:r>
      <w:r w:rsidR="00E53B9D">
        <w:rPr>
          <w:rFonts w:ascii="Times New Roman" w:hAnsi="Times New Roman" w:cs="Times New Roman"/>
          <w:sz w:val="24"/>
          <w:szCs w:val="24"/>
        </w:rPr>
        <w:t xml:space="preserve">ny other </w:t>
      </w:r>
      <w:r w:rsidR="00A048AF" w:rsidRPr="00A048AF">
        <w:rPr>
          <w:rFonts w:ascii="Times New Roman" w:hAnsi="Times New Roman" w:cs="Times New Roman"/>
          <w:sz w:val="24"/>
          <w:szCs w:val="24"/>
        </w:rPr>
        <w:t>method</w:t>
      </w:r>
      <w:r w:rsidR="00E53B9D">
        <w:rPr>
          <w:rFonts w:ascii="Times New Roman" w:hAnsi="Times New Roman" w:cs="Times New Roman"/>
          <w:sz w:val="24"/>
          <w:szCs w:val="24"/>
        </w:rPr>
        <w:t>s</w:t>
      </w:r>
      <w:r w:rsidR="00A048AF" w:rsidRPr="00A048AF">
        <w:rPr>
          <w:rFonts w:ascii="Times New Roman" w:hAnsi="Times New Roman" w:cs="Times New Roman"/>
          <w:sz w:val="24"/>
          <w:szCs w:val="24"/>
        </w:rPr>
        <w:t xml:space="preserve"> during the warm season </w:t>
      </w:r>
      <w:r w:rsidR="00107710">
        <w:rPr>
          <w:rFonts w:ascii="Times New Roman" w:hAnsi="Times New Roman" w:cs="Times New Roman"/>
          <w:sz w:val="24"/>
          <w:szCs w:val="24"/>
        </w:rPr>
        <w:t>for</w:t>
      </w:r>
      <w:r w:rsidR="00A048AF" w:rsidRPr="00A048AF">
        <w:rPr>
          <w:rFonts w:ascii="Times New Roman" w:hAnsi="Times New Roman" w:cs="Times New Roman"/>
          <w:sz w:val="24"/>
          <w:szCs w:val="24"/>
        </w:rPr>
        <w:t xml:space="preserve"> middle and bottom predictions</w:t>
      </w:r>
      <w:r w:rsidR="00A84634">
        <w:rPr>
          <w:rFonts w:ascii="Times New Roman" w:hAnsi="Times New Roman" w:cs="Times New Roman"/>
          <w:sz w:val="24"/>
          <w:szCs w:val="24"/>
        </w:rPr>
        <w:t>, despite their relatively inflexible functional form.</w:t>
      </w:r>
    </w:p>
    <w:p w14:paraId="0A75ABFC" w14:textId="774EFD54" w:rsidR="00CB5A79" w:rsidRPr="00D3283A" w:rsidRDefault="002B48A2" w:rsidP="004C48DF">
      <w:pPr>
        <w:spacing w:line="480" w:lineRule="auto"/>
        <w:rPr>
          <w:rFonts w:ascii="Times New Roman" w:hAnsi="Times New Roman" w:cs="Times New Roman"/>
          <w:sz w:val="24"/>
          <w:szCs w:val="24"/>
        </w:rPr>
      </w:pPr>
      <w:r>
        <w:rPr>
          <w:rFonts w:ascii="Times New Roman" w:hAnsi="Times New Roman" w:cs="Times New Roman"/>
          <w:sz w:val="24"/>
          <w:szCs w:val="24"/>
        </w:rPr>
        <w:tab/>
      </w:r>
      <w:r w:rsidR="00BF142B">
        <w:rPr>
          <w:rFonts w:ascii="Times New Roman" w:hAnsi="Times New Roman" w:cs="Times New Roman"/>
          <w:sz w:val="24"/>
          <w:szCs w:val="24"/>
        </w:rPr>
        <w:t xml:space="preserve">Predictive science facilitates understanding when and where we can manage our environment </w:t>
      </w:r>
      <w:r w:rsidR="00EE63B1">
        <w:rPr>
          <w:rFonts w:ascii="Times New Roman" w:hAnsi="Times New Roman" w:cs="Times New Roman"/>
          <w:sz w:val="24"/>
          <w:szCs w:val="24"/>
        </w:rPr>
        <w:t>and resources</w:t>
      </w:r>
      <w:r w:rsidR="00112DE7">
        <w:rPr>
          <w:rFonts w:ascii="Times New Roman" w:hAnsi="Times New Roman" w:cs="Times New Roman"/>
          <w:sz w:val="24"/>
          <w:szCs w:val="24"/>
        </w:rPr>
        <w:t xml:space="preserve"> </w:t>
      </w:r>
      <w:r w:rsidR="00112DE7">
        <w:rPr>
          <w:rFonts w:ascii="Times New Roman" w:hAnsi="Times New Roman" w:cs="Times New Roman"/>
          <w:sz w:val="24"/>
          <w:szCs w:val="24"/>
        </w:rPr>
        <w:fldChar w:fldCharType="begin"/>
      </w:r>
      <w:r w:rsidR="00112DE7">
        <w:rPr>
          <w:rFonts w:ascii="Times New Roman" w:hAnsi="Times New Roman" w:cs="Times New Roman"/>
          <w:sz w:val="24"/>
          <w:szCs w:val="24"/>
        </w:rPr>
        <w:instrText xml:space="preserve"> ADDIN ZOTERO_ITEM CSL_CITATION {"citationID":"I1wMkrEM","properties":{"formattedCitation":"(Houlahan et al. 2017, Carey et al. 2021)","plainCitation":"(Houlahan et al. 2017, Carey et al. 2021)","noteIndex":0},"citationItems":[{"id":5780,"uris":["http://zotero.org/users/2374244/items/8YVLZAP3"],"itemData":{"id":5780,"type":"article-journal","container-title":"Oikos","issue":"1","note":"publisher: Wiley Online Library","page":"1–7","source":"Google Scholar","title":"The priority of prediction in ecological understanding","volume":"126","author":[{"family":"Houlahan","given":"Jeff E."},{"family":"McKinney","given":"Shawn T."},{"family":"Anderson","given":"T. Michael"},{"family":"McGill","given":"Brian J."}],"issued":{"date-parts":[["2017"]]},"citation-key":"houlahanPriorityPredictionEcological2017"}},{"id":719,"uris":["http://zotero.org/users/2374244/items/4MRIFRLH"],"itemData":{"id":719,"type":"article-journal","container-title":"Inland Waters","note":"publisher: Taylor &amp; Francis","page":"1–14","source":"Google Scholar","title":"Advancing lake and reservoir water quality management with near-term, iterative ecological forecasting","author":[{"family":"Carey","given":"Cayelan C."},{"family":"Woelmer","given":"Whitney M."},{"family":"Lofton","given":"Mary E."},{"family":"Figueiredo","given":"Renato J."},{"family":"Bookout","given":"Bethany J."},{"family":"Corrigan","given":"Rachel S."},{"family":"Daneshmand","given":"Vahid"},{"family":"Hounshell","given":"Alexandria G."},{"family":"Howard","given":"Dexter W."},{"family":"Lewis","given":"Abigail SL"}],"issued":{"date-parts":[["2021"]]},"citation-key":"careyAdvancingLakeReservoir2021"}}],"schema":"https://github.com/citation-style-language/schema/raw/master/csl-citation.json"} </w:instrText>
      </w:r>
      <w:r w:rsidR="00112DE7">
        <w:rPr>
          <w:rFonts w:ascii="Times New Roman" w:hAnsi="Times New Roman" w:cs="Times New Roman"/>
          <w:sz w:val="24"/>
          <w:szCs w:val="24"/>
        </w:rPr>
        <w:fldChar w:fldCharType="separate"/>
      </w:r>
      <w:r w:rsidR="00112DE7" w:rsidRPr="00112DE7">
        <w:rPr>
          <w:rFonts w:ascii="Times New Roman" w:hAnsi="Times New Roman" w:cs="Times New Roman"/>
          <w:sz w:val="24"/>
        </w:rPr>
        <w:t>(Houlahan et al. 2017, Carey et al. 2021)</w:t>
      </w:r>
      <w:r w:rsidR="00112DE7">
        <w:rPr>
          <w:rFonts w:ascii="Times New Roman" w:hAnsi="Times New Roman" w:cs="Times New Roman"/>
          <w:sz w:val="24"/>
          <w:szCs w:val="24"/>
        </w:rPr>
        <w:fldChar w:fldCharType="end"/>
      </w:r>
      <w:r w:rsidR="00BF142B">
        <w:rPr>
          <w:rFonts w:ascii="Times New Roman" w:hAnsi="Times New Roman" w:cs="Times New Roman"/>
          <w:sz w:val="24"/>
          <w:szCs w:val="24"/>
        </w:rPr>
        <w:t>. Our results suggest that differences in predictability</w:t>
      </w:r>
      <w:r w:rsidR="00E22529">
        <w:rPr>
          <w:rFonts w:ascii="Times New Roman" w:hAnsi="Times New Roman" w:cs="Times New Roman"/>
          <w:sz w:val="24"/>
          <w:szCs w:val="24"/>
        </w:rPr>
        <w:t xml:space="preserve"> of biogeochemical dynamics and water quality</w:t>
      </w:r>
      <w:r w:rsidR="00982D57">
        <w:rPr>
          <w:rFonts w:ascii="Times New Roman" w:hAnsi="Times New Roman" w:cs="Times New Roman"/>
          <w:sz w:val="24"/>
          <w:szCs w:val="24"/>
        </w:rPr>
        <w:t xml:space="preserve"> exist across </w:t>
      </w:r>
      <w:r w:rsidR="00F702A4">
        <w:rPr>
          <w:rFonts w:ascii="Times New Roman" w:hAnsi="Times New Roman" w:cs="Times New Roman"/>
          <w:sz w:val="24"/>
          <w:szCs w:val="24"/>
        </w:rPr>
        <w:t>reservoirs.</w:t>
      </w:r>
      <w:r w:rsidR="00E22529">
        <w:rPr>
          <w:rFonts w:ascii="Times New Roman" w:hAnsi="Times New Roman" w:cs="Times New Roman"/>
          <w:sz w:val="24"/>
          <w:szCs w:val="24"/>
        </w:rPr>
        <w:t xml:space="preserve"> </w:t>
      </w:r>
      <w:r w:rsidR="00F702A4">
        <w:rPr>
          <w:rFonts w:ascii="Times New Roman" w:hAnsi="Times New Roman" w:cs="Times New Roman"/>
          <w:sz w:val="24"/>
          <w:szCs w:val="24"/>
        </w:rPr>
        <w:t>Specifically,</w:t>
      </w:r>
      <w:r>
        <w:rPr>
          <w:rFonts w:ascii="Times New Roman" w:hAnsi="Times New Roman" w:cs="Times New Roman"/>
          <w:sz w:val="24"/>
          <w:szCs w:val="24"/>
        </w:rPr>
        <w:t xml:space="preserve"> predicting DO</w:t>
      </w:r>
      <w:r w:rsidR="00E16195">
        <w:rPr>
          <w:rFonts w:ascii="Times New Roman" w:hAnsi="Times New Roman" w:cs="Times New Roman"/>
          <w:sz w:val="24"/>
          <w:szCs w:val="24"/>
        </w:rPr>
        <w:t xml:space="preserve"> is perhaps easier in oligotrophic, </w:t>
      </w:r>
      <w:proofErr w:type="spellStart"/>
      <w:r w:rsidR="00B541F7">
        <w:rPr>
          <w:rFonts w:ascii="Times New Roman" w:hAnsi="Times New Roman" w:cs="Times New Roman"/>
          <w:sz w:val="24"/>
          <w:szCs w:val="24"/>
        </w:rPr>
        <w:t>monomictic</w:t>
      </w:r>
      <w:proofErr w:type="spellEnd"/>
      <w:r w:rsidR="00B541F7">
        <w:rPr>
          <w:rFonts w:ascii="Times New Roman" w:hAnsi="Times New Roman" w:cs="Times New Roman"/>
          <w:sz w:val="24"/>
          <w:szCs w:val="24"/>
        </w:rPr>
        <w:t xml:space="preserve"> (or dimictic</w:t>
      </w:r>
      <w:r w:rsidR="0030004E">
        <w:rPr>
          <w:rFonts w:ascii="Times New Roman" w:hAnsi="Times New Roman" w:cs="Times New Roman"/>
          <w:sz w:val="24"/>
          <w:szCs w:val="24"/>
        </w:rPr>
        <w:t>)</w:t>
      </w:r>
      <w:r w:rsidR="00B541F7">
        <w:rPr>
          <w:rFonts w:ascii="Times New Roman" w:hAnsi="Times New Roman" w:cs="Times New Roman"/>
          <w:sz w:val="24"/>
          <w:szCs w:val="24"/>
        </w:rPr>
        <w:t xml:space="preserve"> reservoirs that </w:t>
      </w:r>
      <w:r w:rsidR="00310567">
        <w:rPr>
          <w:rFonts w:ascii="Times New Roman" w:hAnsi="Times New Roman" w:cs="Times New Roman"/>
          <w:sz w:val="24"/>
          <w:szCs w:val="24"/>
        </w:rPr>
        <w:t>have</w:t>
      </w:r>
      <w:r w:rsidR="00B541F7">
        <w:rPr>
          <w:rFonts w:ascii="Times New Roman" w:hAnsi="Times New Roman" w:cs="Times New Roman"/>
          <w:sz w:val="24"/>
          <w:szCs w:val="24"/>
        </w:rPr>
        <w:t xml:space="preserve"> </w:t>
      </w:r>
      <w:r w:rsidR="00223564">
        <w:rPr>
          <w:rFonts w:ascii="Times New Roman" w:hAnsi="Times New Roman" w:cs="Times New Roman"/>
          <w:sz w:val="24"/>
          <w:szCs w:val="24"/>
        </w:rPr>
        <w:t xml:space="preserve">summer-long </w:t>
      </w:r>
      <w:r w:rsidR="00B541F7">
        <w:rPr>
          <w:rFonts w:ascii="Times New Roman" w:hAnsi="Times New Roman" w:cs="Times New Roman"/>
          <w:sz w:val="24"/>
          <w:szCs w:val="24"/>
        </w:rPr>
        <w:t xml:space="preserve">stable periods of thermal stratification, but </w:t>
      </w:r>
      <w:r w:rsidR="00F5126E">
        <w:rPr>
          <w:rFonts w:ascii="Times New Roman" w:hAnsi="Times New Roman" w:cs="Times New Roman"/>
          <w:sz w:val="24"/>
          <w:szCs w:val="24"/>
        </w:rPr>
        <w:t xml:space="preserve">DO dynamics even in </w:t>
      </w:r>
      <w:r w:rsidR="005A7DFC">
        <w:rPr>
          <w:rFonts w:ascii="Times New Roman" w:hAnsi="Times New Roman" w:cs="Times New Roman"/>
          <w:sz w:val="24"/>
          <w:szCs w:val="24"/>
        </w:rPr>
        <w:t xml:space="preserve">stratified </w:t>
      </w:r>
      <w:r w:rsidR="00F5126E">
        <w:rPr>
          <w:rFonts w:ascii="Times New Roman" w:hAnsi="Times New Roman" w:cs="Times New Roman"/>
          <w:sz w:val="24"/>
          <w:szCs w:val="24"/>
        </w:rPr>
        <w:t>reservoirs</w:t>
      </w:r>
      <w:r w:rsidR="005A7DFC">
        <w:rPr>
          <w:rFonts w:ascii="Times New Roman" w:hAnsi="Times New Roman" w:cs="Times New Roman"/>
          <w:sz w:val="24"/>
          <w:szCs w:val="24"/>
        </w:rPr>
        <w:t xml:space="preserve"> can be surprising and change rapidly</w:t>
      </w:r>
      <w:r w:rsidR="00F5126E">
        <w:rPr>
          <w:rFonts w:ascii="Times New Roman" w:hAnsi="Times New Roman" w:cs="Times New Roman"/>
          <w:sz w:val="24"/>
          <w:szCs w:val="24"/>
        </w:rPr>
        <w:t xml:space="preserve">. </w:t>
      </w:r>
      <w:r w:rsidR="0012257B">
        <w:rPr>
          <w:rFonts w:ascii="Times New Roman" w:hAnsi="Times New Roman" w:cs="Times New Roman"/>
          <w:sz w:val="24"/>
          <w:szCs w:val="24"/>
        </w:rPr>
        <w:t xml:space="preserve">We hypothesize that </w:t>
      </w:r>
      <w:r w:rsidR="0012257B">
        <w:rPr>
          <w:rFonts w:ascii="Times New Roman" w:eastAsia="Times New Roman" w:hAnsi="Times New Roman" w:cs="Times New Roman"/>
          <w:sz w:val="24"/>
          <w:szCs w:val="24"/>
        </w:rPr>
        <w:t>e</w:t>
      </w:r>
      <w:r w:rsidR="00B230B2">
        <w:rPr>
          <w:rFonts w:ascii="Times New Roman" w:eastAsia="Times New Roman" w:hAnsi="Times New Roman" w:cs="Times New Roman"/>
          <w:sz w:val="24"/>
          <w:szCs w:val="24"/>
        </w:rPr>
        <w:t>utrophication</w:t>
      </w:r>
      <w:r w:rsidR="00345AA1">
        <w:rPr>
          <w:rFonts w:ascii="Times New Roman" w:eastAsia="Times New Roman" w:hAnsi="Times New Roman" w:cs="Times New Roman"/>
          <w:sz w:val="24"/>
          <w:szCs w:val="24"/>
        </w:rPr>
        <w:t xml:space="preserve">, </w:t>
      </w:r>
      <w:r w:rsidR="00B230B2">
        <w:rPr>
          <w:rFonts w:ascii="Times New Roman" w:eastAsia="Times New Roman" w:hAnsi="Times New Roman" w:cs="Times New Roman"/>
          <w:sz w:val="24"/>
          <w:szCs w:val="24"/>
        </w:rPr>
        <w:t>reservoir morphology</w:t>
      </w:r>
      <w:r w:rsidR="0012257B">
        <w:rPr>
          <w:rFonts w:ascii="Times New Roman" w:eastAsia="Times New Roman" w:hAnsi="Times New Roman" w:cs="Times New Roman"/>
          <w:sz w:val="24"/>
          <w:szCs w:val="24"/>
        </w:rPr>
        <w:t>,</w:t>
      </w:r>
      <w:r w:rsidR="00345AA1">
        <w:rPr>
          <w:rFonts w:ascii="Times New Roman" w:eastAsia="Times New Roman" w:hAnsi="Times New Roman" w:cs="Times New Roman"/>
          <w:sz w:val="24"/>
          <w:szCs w:val="24"/>
        </w:rPr>
        <w:t xml:space="preserve"> and</w:t>
      </w:r>
      <w:r w:rsidR="0012257B">
        <w:rPr>
          <w:rFonts w:ascii="Times New Roman" w:eastAsia="Times New Roman" w:hAnsi="Times New Roman" w:cs="Times New Roman"/>
          <w:sz w:val="24"/>
          <w:szCs w:val="24"/>
        </w:rPr>
        <w:t xml:space="preserve"> horizontal</w:t>
      </w:r>
      <w:r w:rsidR="00345AA1">
        <w:rPr>
          <w:rFonts w:ascii="Times New Roman" w:eastAsia="Times New Roman" w:hAnsi="Times New Roman" w:cs="Times New Roman"/>
          <w:sz w:val="24"/>
          <w:szCs w:val="24"/>
        </w:rPr>
        <w:t xml:space="preserve"> hydrodynamics</w:t>
      </w:r>
      <w:r w:rsidR="00B230B2">
        <w:rPr>
          <w:rFonts w:ascii="Times New Roman" w:eastAsia="Times New Roman" w:hAnsi="Times New Roman" w:cs="Times New Roman"/>
          <w:sz w:val="24"/>
          <w:szCs w:val="24"/>
        </w:rPr>
        <w:t xml:space="preserve"> </w:t>
      </w:r>
      <w:del w:id="117" w:author="Dennis Trolle" w:date="2023-11-26T11:39:00Z">
        <w:r w:rsidR="0012257B" w:rsidDel="00754FFA">
          <w:rPr>
            <w:rFonts w:ascii="Times New Roman" w:eastAsia="Times New Roman" w:hAnsi="Times New Roman" w:cs="Times New Roman"/>
            <w:sz w:val="24"/>
            <w:szCs w:val="24"/>
          </w:rPr>
          <w:delText xml:space="preserve">are </w:delText>
        </w:r>
      </w:del>
      <w:r w:rsidR="00F0572B">
        <w:rPr>
          <w:rFonts w:ascii="Times New Roman" w:eastAsia="Times New Roman" w:hAnsi="Times New Roman" w:cs="Times New Roman"/>
          <w:sz w:val="24"/>
          <w:szCs w:val="24"/>
        </w:rPr>
        <w:t>strongly</w:t>
      </w:r>
      <w:r w:rsidR="00B230B2">
        <w:rPr>
          <w:rFonts w:ascii="Times New Roman" w:eastAsia="Times New Roman" w:hAnsi="Times New Roman" w:cs="Times New Roman"/>
          <w:sz w:val="24"/>
          <w:szCs w:val="24"/>
        </w:rPr>
        <w:t xml:space="preserve"> d</w:t>
      </w:r>
      <w:r w:rsidR="00B40B41">
        <w:rPr>
          <w:rFonts w:ascii="Times New Roman" w:eastAsia="Times New Roman" w:hAnsi="Times New Roman" w:cs="Times New Roman"/>
          <w:sz w:val="24"/>
          <w:szCs w:val="24"/>
        </w:rPr>
        <w:t>etermin</w:t>
      </w:r>
      <w:r w:rsidR="00F0572B">
        <w:rPr>
          <w:rFonts w:ascii="Times New Roman" w:eastAsia="Times New Roman" w:hAnsi="Times New Roman" w:cs="Times New Roman"/>
          <w:sz w:val="24"/>
          <w:szCs w:val="24"/>
        </w:rPr>
        <w:t>e</w:t>
      </w:r>
      <w:r w:rsidR="0012257B">
        <w:rPr>
          <w:rFonts w:ascii="Times New Roman" w:eastAsia="Times New Roman" w:hAnsi="Times New Roman" w:cs="Times New Roman"/>
          <w:sz w:val="24"/>
          <w:szCs w:val="24"/>
        </w:rPr>
        <w:t xml:space="preserve"> </w:t>
      </w:r>
      <w:r w:rsidR="00B40B41">
        <w:rPr>
          <w:rFonts w:ascii="Times New Roman" w:eastAsia="Times New Roman" w:hAnsi="Times New Roman" w:cs="Times New Roman"/>
          <w:sz w:val="24"/>
          <w:szCs w:val="24"/>
        </w:rPr>
        <w:t xml:space="preserve">the </w:t>
      </w:r>
      <w:r w:rsidR="00F0572B">
        <w:rPr>
          <w:rFonts w:ascii="Times New Roman" w:eastAsia="Times New Roman" w:hAnsi="Times New Roman" w:cs="Times New Roman"/>
          <w:sz w:val="24"/>
          <w:szCs w:val="24"/>
        </w:rPr>
        <w:t xml:space="preserve">ease of </w:t>
      </w:r>
      <w:r w:rsidR="00B40B41">
        <w:rPr>
          <w:rFonts w:ascii="Times New Roman" w:eastAsia="Times New Roman" w:hAnsi="Times New Roman" w:cs="Times New Roman"/>
          <w:sz w:val="24"/>
          <w:szCs w:val="24"/>
        </w:rPr>
        <w:t>predictability of DO time series</w:t>
      </w:r>
      <w:r w:rsidR="0012257B">
        <w:rPr>
          <w:rFonts w:ascii="Times New Roman" w:eastAsia="Times New Roman" w:hAnsi="Times New Roman" w:cs="Times New Roman"/>
          <w:sz w:val="24"/>
          <w:szCs w:val="24"/>
        </w:rPr>
        <w:t xml:space="preserve">. </w:t>
      </w:r>
      <w:r w:rsidR="00840ECA">
        <w:rPr>
          <w:rFonts w:ascii="Times New Roman" w:hAnsi="Times New Roman" w:cs="Times New Roman"/>
          <w:sz w:val="24"/>
          <w:szCs w:val="24"/>
        </w:rPr>
        <w:t>Accurately predicting</w:t>
      </w:r>
      <w:r w:rsidR="00525235">
        <w:rPr>
          <w:rFonts w:ascii="Times New Roman" w:hAnsi="Times New Roman" w:cs="Times New Roman"/>
          <w:sz w:val="24"/>
          <w:szCs w:val="24"/>
        </w:rPr>
        <w:t xml:space="preserve"> DO</w:t>
      </w:r>
      <w:r w:rsidR="00F0572B">
        <w:rPr>
          <w:rFonts w:ascii="Times New Roman" w:hAnsi="Times New Roman" w:cs="Times New Roman"/>
          <w:sz w:val="24"/>
          <w:szCs w:val="24"/>
        </w:rPr>
        <w:t xml:space="preserve"> outside of </w:t>
      </w:r>
      <w:r w:rsidR="006B73A9">
        <w:rPr>
          <w:rFonts w:ascii="Times New Roman" w:hAnsi="Times New Roman" w:cs="Times New Roman"/>
          <w:sz w:val="24"/>
          <w:szCs w:val="24"/>
        </w:rPr>
        <w:t>paradigmatically dominant dimictic temperate lakes</w:t>
      </w:r>
      <w:r w:rsidR="00525235">
        <w:rPr>
          <w:rFonts w:ascii="Times New Roman" w:hAnsi="Times New Roman" w:cs="Times New Roman"/>
          <w:sz w:val="24"/>
          <w:szCs w:val="24"/>
        </w:rPr>
        <w:t xml:space="preserve">, </w:t>
      </w:r>
      <w:r w:rsidR="000C1581">
        <w:rPr>
          <w:rFonts w:ascii="Times New Roman" w:hAnsi="Times New Roman" w:cs="Times New Roman"/>
          <w:sz w:val="24"/>
          <w:szCs w:val="24"/>
        </w:rPr>
        <w:t>may require more complex modeling approaches that incorporate</w:t>
      </w:r>
      <w:r w:rsidR="00165957">
        <w:rPr>
          <w:rFonts w:ascii="Times New Roman" w:hAnsi="Times New Roman" w:cs="Times New Roman"/>
          <w:sz w:val="24"/>
          <w:szCs w:val="24"/>
        </w:rPr>
        <w:t xml:space="preserve"> machine learning with</w:t>
      </w:r>
      <w:r w:rsidR="000C1581">
        <w:rPr>
          <w:rFonts w:ascii="Times New Roman" w:hAnsi="Times New Roman" w:cs="Times New Roman"/>
          <w:sz w:val="24"/>
          <w:szCs w:val="24"/>
        </w:rPr>
        <w:t xml:space="preserve"> 3D hydrodynamics</w:t>
      </w:r>
      <w:r w:rsidR="00E94E87">
        <w:rPr>
          <w:rFonts w:ascii="Times New Roman" w:hAnsi="Times New Roman" w:cs="Times New Roman"/>
          <w:sz w:val="24"/>
          <w:szCs w:val="24"/>
        </w:rPr>
        <w:t xml:space="preserve"> or other process-based models</w:t>
      </w:r>
      <w:r w:rsidR="00BD6421">
        <w:rPr>
          <w:rFonts w:ascii="Times New Roman" w:hAnsi="Times New Roman" w:cs="Times New Roman"/>
          <w:sz w:val="24"/>
          <w:szCs w:val="24"/>
        </w:rPr>
        <w:t xml:space="preserve"> </w:t>
      </w:r>
      <w:r w:rsidR="00BD6421">
        <w:rPr>
          <w:rFonts w:ascii="Times New Roman" w:hAnsi="Times New Roman" w:cs="Times New Roman"/>
          <w:sz w:val="24"/>
          <w:szCs w:val="24"/>
        </w:rPr>
        <w:fldChar w:fldCharType="begin"/>
      </w:r>
      <w:r w:rsidR="00BD6421">
        <w:rPr>
          <w:rFonts w:ascii="Times New Roman" w:hAnsi="Times New Roman" w:cs="Times New Roman"/>
          <w:sz w:val="24"/>
          <w:szCs w:val="24"/>
        </w:rPr>
        <w:instrText xml:space="preserve"> ADDIN ZOTERO_ITEM CSL_CITATION {"citationID":"OcLxzHlA","properties":{"formattedCitation":"(Read et al. 2019, Lin et al. 2023)","plainCitation":"(Read et al. 2019, Lin et al. 2023)","noteIndex":0},"citationItems":[{"id":5807,"uris":["http://zotero.org/users/2374244/items/XKGBG2YA"],"itemData":{"id":5807,"type":"article-journal","abstract":"The rapid growth of data in water resources has created new opportunities to accelerate knowledge discovery with the use of advanced deep learning tools. Hybrid models that integrate theory with state-of-the art empirical techniques have the potential to improve predictions while remaining true to physical laws. This paper evaluates the Process-Guided Deep Learning (PGDL) hybrid modeling framework with a use-case of predicting depth-specific lake water temperatures. The PGDL model has three primary components: a deep learning model with temporal awareness (long short-term memory recurrence), theory-based feedback (model penalties for violating conversation of energy), and model pretraining to initialize the network with synthetic data (water temperature predictions from a process-based model). In situ water temperatures were used to train the PGDL model, a deep learning (DL) model, and a process-based (PB) model. Model performance was evaluated in various conditions, including when training data were sparse and when predictions were made outside of the range in the training data set. The PGDL model performance (as measured by root-mean-square error (RMSE)) was superior to DL and PB for two detailed study lakes, but only when pretraining data included greater variability than the training period. The PGDL model also performed well when extended to 68 lakes, with a median RMSE of 1.65 °C during the test period (DL: 1.78 °C, PB: 2.03 °C; in a small number of lakes PB or DL models were more accurate). This case-study demonstrates that integrating scientific knowledge into deep learning tools shows promise for improving predictions of many important environmental variables.","container-title":"Water Resources Research","DOI":"10.1029/2019WR024922","ISSN":"1944-7973","issue":"11","language":"en","note":"_eprint: https://onlinelibrary.wiley.com/doi/pdf/10.1029/2019WR024922","page":"9173-9190","source":"Wiley Online Library","title":"Process-Guided Deep Learning Predictions of Lake Water Temperature","volume":"55","author":[{"family":"Read","given":"Jordan S."},{"family":"Jia","given":"Xiaowei"},{"family":"Willard","given":"Jared"},{"family":"Appling","given":"Alison P."},{"family":"Zwart","given":"Jacob A."},{"family":"Oliver","given":"Samantha K."},{"family":"Karpatne","given":"Anuj"},{"family":"Hansen","given":"Gretchen J. A."},{"family":"Hanson","given":"Paul C."},{"family":"Watkins","given":"William"},{"family":"Steinbach","given":"Michael"},{"family":"Kumar","given":"Vipin"}],"issued":{"date-parts":[["2019"]]},"citation-key":"readProcessGuidedDeepLearning2019"}},{"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BD6421">
        <w:rPr>
          <w:rFonts w:ascii="Times New Roman" w:hAnsi="Times New Roman" w:cs="Times New Roman"/>
          <w:sz w:val="24"/>
          <w:szCs w:val="24"/>
        </w:rPr>
        <w:fldChar w:fldCharType="separate"/>
      </w:r>
      <w:r w:rsidR="00BD6421" w:rsidRPr="00BD6421">
        <w:rPr>
          <w:rFonts w:ascii="Times New Roman" w:hAnsi="Times New Roman" w:cs="Times New Roman"/>
          <w:sz w:val="24"/>
        </w:rPr>
        <w:t>(Read et al. 2019, Lin et al. 2023)</w:t>
      </w:r>
      <w:r w:rsidR="00BD6421">
        <w:rPr>
          <w:rFonts w:ascii="Times New Roman" w:hAnsi="Times New Roman" w:cs="Times New Roman"/>
          <w:sz w:val="24"/>
          <w:szCs w:val="24"/>
        </w:rPr>
        <w:fldChar w:fldCharType="end"/>
      </w:r>
      <w:r w:rsidR="001B6DD1">
        <w:rPr>
          <w:rFonts w:ascii="Times New Roman" w:hAnsi="Times New Roman" w:cs="Times New Roman"/>
          <w:sz w:val="24"/>
          <w:szCs w:val="24"/>
        </w:rPr>
        <w:t>. Accuracy is also relative, defined by values and management objectives that should drive</w:t>
      </w:r>
      <w:r w:rsidR="00F02F33">
        <w:rPr>
          <w:rFonts w:ascii="Times New Roman" w:hAnsi="Times New Roman" w:cs="Times New Roman"/>
          <w:sz w:val="24"/>
          <w:szCs w:val="24"/>
        </w:rPr>
        <w:t xml:space="preserve"> what level of predictability is worth improving through more complex modeling </w:t>
      </w:r>
      <w:r w:rsidR="004C48DF">
        <w:rPr>
          <w:rFonts w:ascii="Times New Roman" w:hAnsi="Times New Roman" w:cs="Times New Roman"/>
          <w:sz w:val="24"/>
          <w:szCs w:val="24"/>
        </w:rPr>
        <w:t>or</w:t>
      </w:r>
      <w:r w:rsidR="00F02F33">
        <w:rPr>
          <w:rFonts w:ascii="Times New Roman" w:hAnsi="Times New Roman" w:cs="Times New Roman"/>
          <w:sz w:val="24"/>
          <w:szCs w:val="24"/>
        </w:rPr>
        <w:t xml:space="preserve"> data collection</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2F15CD">
        <w:rPr>
          <w:rFonts w:ascii="Times New Roman" w:hAnsi="Times New Roman" w:cs="Times New Roman"/>
          <w:sz w:val="24"/>
          <w:szCs w:val="24"/>
        </w:rPr>
        <w:instrText xml:space="preserve"> ADDIN ZOTERO_ITEM CSL_CITATION {"citationID":"0NcGgBM9","properties":{"formattedCitation":"(Elliott-Graves 2020)","plainCitation":"(Elliott-Graves 2020)","noteIndex":0},"citationItems":[{"id":5801,"uris":["http://zotero.org/users/2374244/items/UKQ6V4LX"],"itemData":{"id":5801,"type":"article-journal","container-title":"Philosophy, theory, and practice in biology","source":"Google Scholar","title":"The Value of Imprecise Prediction","author":[{"family":"Elliott-Graves","given":"Alkistis"}],"issued":{"date-parts":[["2020"]]},"citation-key":"elliott-gravesValueImprecisePrediction2020"}}],"schema":"https://github.com/citation-style-language/schema/raw/master/csl-citation.json"}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(Elliott-Graves 2020)</w:t>
      </w:r>
      <w:r w:rsidR="002F15CD">
        <w:rPr>
          <w:rFonts w:ascii="Times New Roman" w:hAnsi="Times New Roman" w:cs="Times New Roman"/>
          <w:sz w:val="24"/>
          <w:szCs w:val="24"/>
        </w:rPr>
        <w:fldChar w:fldCharType="end"/>
      </w:r>
      <w:r w:rsidR="007A41AF">
        <w:rPr>
          <w:rFonts w:ascii="Times New Roman" w:hAnsi="Times New Roman" w:cs="Times New Roman"/>
          <w:sz w:val="24"/>
          <w:szCs w:val="24"/>
        </w:rPr>
        <w:t xml:space="preserve">. </w:t>
      </w:r>
      <w:r w:rsidR="00F702A4">
        <w:rPr>
          <w:rFonts w:ascii="Times New Roman" w:hAnsi="Times New Roman" w:cs="Times New Roman"/>
          <w:sz w:val="24"/>
          <w:szCs w:val="24"/>
        </w:rPr>
        <w:t>As</w:t>
      </w:r>
      <w:r w:rsidR="009A7CEC">
        <w:rPr>
          <w:rFonts w:ascii="Times New Roman" w:hAnsi="Times New Roman" w:cs="Times New Roman"/>
          <w:sz w:val="24"/>
          <w:szCs w:val="24"/>
        </w:rPr>
        <w:t xml:space="preserve"> </w:t>
      </w:r>
      <w:r w:rsidR="00674A7F">
        <w:rPr>
          <w:rFonts w:ascii="Times New Roman" w:hAnsi="Times New Roman" w:cs="Times New Roman"/>
          <w:sz w:val="24"/>
          <w:szCs w:val="24"/>
        </w:rPr>
        <w:t>lake and reservoir processes</w:t>
      </w:r>
      <w:r w:rsidR="009A7CEC">
        <w:rPr>
          <w:rFonts w:ascii="Times New Roman" w:hAnsi="Times New Roman" w:cs="Times New Roman"/>
          <w:sz w:val="24"/>
          <w:szCs w:val="24"/>
        </w:rPr>
        <w:t xml:space="preserve"> in</w:t>
      </w:r>
      <w:r w:rsidR="00F702A4">
        <w:rPr>
          <w:rFonts w:ascii="Times New Roman" w:hAnsi="Times New Roman" w:cs="Times New Roman"/>
          <w:sz w:val="24"/>
          <w:szCs w:val="24"/>
        </w:rPr>
        <w:t xml:space="preserve"> </w:t>
      </w:r>
      <w:r w:rsidR="00F52B7E">
        <w:rPr>
          <w:rFonts w:ascii="Times New Roman" w:hAnsi="Times New Roman" w:cs="Times New Roman"/>
          <w:sz w:val="24"/>
          <w:szCs w:val="24"/>
        </w:rPr>
        <w:t xml:space="preserve">the Anthropocene </w:t>
      </w:r>
      <w:r w:rsidR="009A7CEC">
        <w:rPr>
          <w:rFonts w:ascii="Times New Roman" w:hAnsi="Times New Roman" w:cs="Times New Roman"/>
          <w:sz w:val="24"/>
          <w:szCs w:val="24"/>
        </w:rPr>
        <w:t xml:space="preserve">become </w:t>
      </w:r>
      <w:r w:rsidR="00F52B7E">
        <w:rPr>
          <w:rFonts w:ascii="Times New Roman" w:hAnsi="Times New Roman" w:cs="Times New Roman"/>
          <w:sz w:val="24"/>
          <w:szCs w:val="24"/>
        </w:rPr>
        <w:t>increas</w:t>
      </w:r>
      <w:r w:rsidR="009A7CEC">
        <w:rPr>
          <w:rFonts w:ascii="Times New Roman" w:hAnsi="Times New Roman" w:cs="Times New Roman"/>
          <w:sz w:val="24"/>
          <w:szCs w:val="24"/>
        </w:rPr>
        <w:t>ingly</w:t>
      </w:r>
      <w:r w:rsidR="00F52B7E">
        <w:rPr>
          <w:rFonts w:ascii="Times New Roman" w:hAnsi="Times New Roman" w:cs="Times New Roman"/>
          <w:sz w:val="24"/>
          <w:szCs w:val="24"/>
        </w:rPr>
        <w:t xml:space="preserve"> non-</w:t>
      </w:r>
      <w:proofErr w:type="gramStart"/>
      <w:r w:rsidR="00F52B7E">
        <w:rPr>
          <w:rFonts w:ascii="Times New Roman" w:hAnsi="Times New Roman" w:cs="Times New Roman"/>
          <w:sz w:val="24"/>
          <w:szCs w:val="24"/>
        </w:rPr>
        <w:t>stationary</w:t>
      </w:r>
      <w:proofErr w:type="gramEnd"/>
      <w:r w:rsidR="001332F4">
        <w:rPr>
          <w:rFonts w:ascii="Times New Roman" w:hAnsi="Times New Roman" w:cs="Times New Roman"/>
          <w:sz w:val="24"/>
          <w:szCs w:val="24"/>
        </w:rPr>
        <w:t xml:space="preserve"> and transition across fundamental regimes such as mixing, trophic status</w:t>
      </w:r>
      <w:r w:rsidR="00173DB1">
        <w:rPr>
          <w:rFonts w:ascii="Times New Roman" w:hAnsi="Times New Roman" w:cs="Times New Roman"/>
          <w:sz w:val="24"/>
          <w:szCs w:val="24"/>
        </w:rPr>
        <w:t xml:space="preserve">, and climate, </w:t>
      </w:r>
      <w:r w:rsidR="001001C7">
        <w:rPr>
          <w:rFonts w:ascii="Times New Roman" w:hAnsi="Times New Roman" w:cs="Times New Roman"/>
          <w:sz w:val="24"/>
          <w:szCs w:val="24"/>
        </w:rPr>
        <w:t xml:space="preserve">water quality </w:t>
      </w:r>
      <w:r w:rsidR="000702EB">
        <w:rPr>
          <w:rFonts w:ascii="Times New Roman" w:hAnsi="Times New Roman" w:cs="Times New Roman"/>
          <w:sz w:val="24"/>
          <w:szCs w:val="24"/>
        </w:rPr>
        <w:t>may become more or less</w:t>
      </w:r>
      <w:r w:rsidR="001001C7">
        <w:rPr>
          <w:rFonts w:ascii="Times New Roman" w:hAnsi="Times New Roman" w:cs="Times New Roman"/>
          <w:sz w:val="24"/>
          <w:szCs w:val="24"/>
        </w:rPr>
        <w:t xml:space="preserve"> predictable</w:t>
      </w:r>
      <w:r w:rsidR="00B9609D">
        <w:rPr>
          <w:rFonts w:ascii="Times New Roman" w:hAnsi="Times New Roman" w:cs="Times New Roman"/>
          <w:sz w:val="24"/>
          <w:szCs w:val="24"/>
        </w:rPr>
        <w:t xml:space="preserve"> </w:t>
      </w:r>
      <w:r w:rsidR="008E2DC8">
        <w:rPr>
          <w:rFonts w:ascii="Times New Roman" w:hAnsi="Times New Roman" w:cs="Times New Roman"/>
          <w:sz w:val="24"/>
          <w:szCs w:val="24"/>
        </w:rPr>
        <w:t>on</w:t>
      </w:r>
      <w:r w:rsidR="009F7232">
        <w:rPr>
          <w:rFonts w:ascii="Times New Roman" w:hAnsi="Times New Roman" w:cs="Times New Roman"/>
          <w:sz w:val="24"/>
          <w:szCs w:val="24"/>
        </w:rPr>
        <w:t xml:space="preserve"> short timescales</w:t>
      </w:r>
      <w:r w:rsidR="001001C7">
        <w:rPr>
          <w:rFonts w:ascii="Times New Roman" w:hAnsi="Times New Roman" w:cs="Times New Roman"/>
          <w:sz w:val="24"/>
          <w:szCs w:val="24"/>
        </w:rPr>
        <w:t xml:space="preserve">. </w:t>
      </w:r>
      <w:r w:rsidR="00896DE0">
        <w:rPr>
          <w:rFonts w:ascii="Times New Roman" w:hAnsi="Times New Roman" w:cs="Times New Roman"/>
          <w:sz w:val="24"/>
          <w:szCs w:val="24"/>
        </w:rPr>
        <w:t xml:space="preserve">Similar to a space-for-time approach, </w:t>
      </w:r>
      <w:r w:rsidR="002E1C87">
        <w:rPr>
          <w:rFonts w:ascii="Times New Roman" w:hAnsi="Times New Roman" w:cs="Times New Roman"/>
          <w:sz w:val="24"/>
          <w:szCs w:val="24"/>
        </w:rPr>
        <w:t xml:space="preserve">benchmarking </w:t>
      </w:r>
      <w:r w:rsidR="00896DE0">
        <w:rPr>
          <w:rFonts w:ascii="Times New Roman" w:hAnsi="Times New Roman" w:cs="Times New Roman"/>
          <w:sz w:val="24"/>
          <w:szCs w:val="24"/>
        </w:rPr>
        <w:t>p</w:t>
      </w:r>
      <w:r w:rsidR="009F55B0">
        <w:rPr>
          <w:rFonts w:ascii="Times New Roman" w:hAnsi="Times New Roman" w:cs="Times New Roman"/>
          <w:sz w:val="24"/>
          <w:szCs w:val="24"/>
        </w:rPr>
        <w:t>redictive model</w:t>
      </w:r>
      <w:r w:rsidR="002E1C87">
        <w:rPr>
          <w:rFonts w:ascii="Times New Roman" w:hAnsi="Times New Roman" w:cs="Times New Roman"/>
          <w:sz w:val="24"/>
          <w:szCs w:val="24"/>
        </w:rPr>
        <w:t>s</w:t>
      </w:r>
      <w:r w:rsidR="009F55B0">
        <w:rPr>
          <w:rFonts w:ascii="Times New Roman" w:hAnsi="Times New Roman" w:cs="Times New Roman"/>
          <w:sz w:val="24"/>
          <w:szCs w:val="24"/>
        </w:rPr>
        <w:t xml:space="preserve"> </w:t>
      </w:r>
      <w:r w:rsidR="00C04248">
        <w:rPr>
          <w:rFonts w:ascii="Times New Roman" w:hAnsi="Times New Roman" w:cs="Times New Roman"/>
          <w:sz w:val="24"/>
          <w:szCs w:val="24"/>
        </w:rPr>
        <w:t xml:space="preserve">of </w:t>
      </w:r>
      <w:r w:rsidR="00C04248">
        <w:rPr>
          <w:rFonts w:ascii="Times New Roman" w:hAnsi="Times New Roman" w:cs="Times New Roman"/>
          <w:sz w:val="24"/>
          <w:szCs w:val="24"/>
        </w:rPr>
        <w:lastRenderedPageBreak/>
        <w:t xml:space="preserve">biogeochemical and ecological time series across these regimes </w:t>
      </w:r>
      <w:r w:rsidR="00411FEF">
        <w:rPr>
          <w:rFonts w:ascii="Times New Roman" w:hAnsi="Times New Roman" w:cs="Times New Roman"/>
          <w:sz w:val="24"/>
          <w:szCs w:val="24"/>
        </w:rPr>
        <w:t>may</w:t>
      </w:r>
      <w:r w:rsidR="009F55B0">
        <w:rPr>
          <w:rFonts w:ascii="Times New Roman" w:hAnsi="Times New Roman" w:cs="Times New Roman"/>
          <w:sz w:val="24"/>
          <w:szCs w:val="24"/>
        </w:rPr>
        <w:t xml:space="preserve"> develop</w:t>
      </w:r>
      <w:r w:rsidR="003952B3">
        <w:rPr>
          <w:rFonts w:ascii="Times New Roman" w:hAnsi="Times New Roman" w:cs="Times New Roman"/>
          <w:sz w:val="24"/>
          <w:szCs w:val="24"/>
        </w:rPr>
        <w:t xml:space="preserve"> management</w:t>
      </w:r>
      <w:r w:rsidR="00EE63B1">
        <w:rPr>
          <w:rFonts w:ascii="Times New Roman" w:hAnsi="Times New Roman" w:cs="Times New Roman"/>
          <w:sz w:val="24"/>
          <w:szCs w:val="24"/>
        </w:rPr>
        <w:t xml:space="preserve"> expectations</w:t>
      </w:r>
      <w:r w:rsidR="003952B3">
        <w:rPr>
          <w:rFonts w:ascii="Times New Roman" w:hAnsi="Times New Roman" w:cs="Times New Roman"/>
          <w:sz w:val="24"/>
          <w:szCs w:val="24"/>
        </w:rPr>
        <w:t xml:space="preserve"> </w:t>
      </w:r>
      <w:r w:rsidR="001D7585">
        <w:rPr>
          <w:rFonts w:ascii="Times New Roman" w:hAnsi="Times New Roman" w:cs="Times New Roman"/>
          <w:sz w:val="24"/>
          <w:szCs w:val="24"/>
        </w:rPr>
        <w:t>and forecasting priorities</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2F15CD">
        <w:rPr>
          <w:rFonts w:ascii="Times New Roman" w:hAnsi="Times New Roman" w:cs="Times New Roman"/>
          <w:sz w:val="24"/>
          <w:szCs w:val="24"/>
        </w:rPr>
        <w:instrText xml:space="preserve"> ADDIN ZOTERO_ITEM CSL_CITATION {"citationID":"yC65pxIV","properties":{"formattedCitation":"(Brookes et al. 2014)","plainCitation":"(Brookes et al. 2014)","noteIndex":0},"citationItems":[{"id":12901,"uris":["http://zotero.org/users/2374244/items/89PRNJVC"],"itemData":{"id":12901,"type":"article-journal","DOI":"10.1021/es405606t","issue":"4","page":"2099-2101","source":"Google Scholar","title":"Emerging challenges for the drinking water industry","volume":"48","author":[{"family":"Brookes","given":"Justin D."},{"family":"Carey","given":"Cayelan C."},{"family":"Hamilton","given":"David P."},{"family":"Ho","given":"Lionel"},{"family":"Linden","given":"Leon","non-dropping-particle":"van der"},{"family":"Renner","given":"Robert"},{"family":"Rigosi","given":"Anna"}],"issued":{"date-parts":[["2014"]]},"citation-key":"brookesEmergingChallengesDrinking2014"}}],"schema":"https://github.com/citation-style-language/schema/raw/master/csl-citation.json"}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(Brookes et al. 2014)</w:t>
      </w:r>
      <w:r w:rsidR="002F15CD">
        <w:rPr>
          <w:rFonts w:ascii="Times New Roman" w:hAnsi="Times New Roman" w:cs="Times New Roman"/>
          <w:sz w:val="24"/>
          <w:szCs w:val="24"/>
        </w:rPr>
        <w:fldChar w:fldCharType="end"/>
      </w:r>
      <w:r w:rsidR="00D6648A">
        <w:rPr>
          <w:rFonts w:ascii="Times New Roman" w:hAnsi="Times New Roman" w:cs="Times New Roman"/>
          <w:sz w:val="24"/>
          <w:szCs w:val="24"/>
        </w:rPr>
        <w:t>.</w:t>
      </w:r>
    </w:p>
    <w:p w14:paraId="547677F1" w14:textId="0D2B94F5" w:rsidR="00B948EB" w:rsidRDefault="004773F0"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00D10D1B">
        <w:rPr>
          <w:rFonts w:ascii="Times New Roman" w:hAnsi="Times New Roman" w:cs="Times New Roman"/>
          <w:b/>
          <w:bCs/>
          <w:sz w:val="24"/>
          <w:szCs w:val="24"/>
        </w:rPr>
        <w:lastRenderedPageBreak/>
        <w:t>Acknowledgements</w:t>
      </w:r>
    </w:p>
    <w:p w14:paraId="4E8D34AF" w14:textId="0AF42BD4" w:rsidR="00D10D1B" w:rsidRDefault="00281B76" w:rsidP="000E1C51">
      <w:pPr>
        <w:spacing w:line="480" w:lineRule="auto"/>
        <w:rPr>
          <w:rFonts w:ascii="Times New Roman" w:hAnsi="Times New Roman" w:cs="Times New Roman"/>
          <w:sz w:val="24"/>
          <w:szCs w:val="24"/>
        </w:rPr>
      </w:pPr>
      <w:r>
        <w:rPr>
          <w:rFonts w:ascii="Times New Roman" w:hAnsi="Times New Roman" w:cs="Times New Roman"/>
          <w:sz w:val="24"/>
          <w:szCs w:val="24"/>
        </w:rPr>
        <w:t xml:space="preserve">Tarrant Regional Water District </w:t>
      </w:r>
      <w:r w:rsidR="007049CB">
        <w:rPr>
          <w:rFonts w:ascii="Times New Roman" w:hAnsi="Times New Roman" w:cs="Times New Roman"/>
          <w:sz w:val="24"/>
          <w:szCs w:val="24"/>
        </w:rPr>
        <w:t xml:space="preserve">provided </w:t>
      </w:r>
      <w:r>
        <w:rPr>
          <w:rFonts w:ascii="Times New Roman" w:hAnsi="Times New Roman" w:cs="Times New Roman"/>
          <w:sz w:val="24"/>
          <w:szCs w:val="24"/>
        </w:rPr>
        <w:t>funding</w:t>
      </w:r>
      <w:r w:rsidR="003A7465">
        <w:rPr>
          <w:rFonts w:ascii="Times New Roman" w:hAnsi="Times New Roman" w:cs="Times New Roman"/>
          <w:sz w:val="24"/>
          <w:szCs w:val="24"/>
        </w:rPr>
        <w:t xml:space="preserve"> to install and maintain profilers at Richland-Chambers</w:t>
      </w:r>
      <w:r w:rsidR="00764F6F">
        <w:rPr>
          <w:rFonts w:ascii="Times New Roman" w:hAnsi="Times New Roman" w:cs="Times New Roman"/>
          <w:sz w:val="24"/>
          <w:szCs w:val="24"/>
        </w:rPr>
        <w:t xml:space="preserve"> and Eagle Mountain, </w:t>
      </w:r>
      <w:r w:rsidR="00C679BF">
        <w:rPr>
          <w:rFonts w:ascii="Times New Roman" w:hAnsi="Times New Roman" w:cs="Times New Roman"/>
          <w:sz w:val="24"/>
          <w:szCs w:val="24"/>
        </w:rPr>
        <w:t>with</w:t>
      </w:r>
      <w:r w:rsidR="00764F6F">
        <w:rPr>
          <w:rFonts w:ascii="Times New Roman" w:hAnsi="Times New Roman" w:cs="Times New Roman"/>
          <w:sz w:val="24"/>
          <w:szCs w:val="24"/>
        </w:rPr>
        <w:t xml:space="preserve"> </w:t>
      </w:r>
      <w:r w:rsidR="00507BDC">
        <w:rPr>
          <w:rFonts w:ascii="Times New Roman" w:hAnsi="Times New Roman" w:cs="Times New Roman"/>
          <w:sz w:val="24"/>
          <w:szCs w:val="24"/>
        </w:rPr>
        <w:t xml:space="preserve">specific </w:t>
      </w:r>
      <w:r w:rsidR="00764F6F">
        <w:rPr>
          <w:rFonts w:ascii="Times New Roman" w:hAnsi="Times New Roman" w:cs="Times New Roman"/>
          <w:sz w:val="24"/>
          <w:szCs w:val="24"/>
        </w:rPr>
        <w:t>support</w:t>
      </w:r>
      <w:r w:rsidR="00507BDC">
        <w:rPr>
          <w:rFonts w:ascii="Times New Roman" w:hAnsi="Times New Roman" w:cs="Times New Roman"/>
          <w:sz w:val="24"/>
          <w:szCs w:val="24"/>
        </w:rPr>
        <w:t xml:space="preserve"> from Mark Ernst, Jennifer </w:t>
      </w:r>
      <w:r w:rsidR="00012B39">
        <w:rPr>
          <w:rFonts w:ascii="Times New Roman" w:hAnsi="Times New Roman" w:cs="Times New Roman"/>
          <w:sz w:val="24"/>
          <w:szCs w:val="24"/>
        </w:rPr>
        <w:t>Owens</w:t>
      </w:r>
      <w:r w:rsidR="00A91E00">
        <w:rPr>
          <w:rFonts w:ascii="Times New Roman" w:hAnsi="Times New Roman" w:cs="Times New Roman"/>
          <w:sz w:val="24"/>
          <w:szCs w:val="24"/>
        </w:rPr>
        <w:t>, and Donna Stephens</w:t>
      </w:r>
      <w:r w:rsidR="00765E47">
        <w:rPr>
          <w:rFonts w:ascii="Times New Roman" w:hAnsi="Times New Roman" w:cs="Times New Roman"/>
          <w:sz w:val="24"/>
          <w:szCs w:val="24"/>
        </w:rPr>
        <w:t xml:space="preserve">. </w:t>
      </w:r>
      <w:ins w:id="118" w:author="Thad Scott" w:date="2023-12-04T09:06:00Z">
        <w:r w:rsidR="00E715C7">
          <w:rPr>
            <w:rFonts w:ascii="Times New Roman" w:hAnsi="Times New Roman" w:cs="Times New Roman"/>
            <w:sz w:val="24"/>
            <w:szCs w:val="24"/>
          </w:rPr>
          <w:t>Sup</w:t>
        </w:r>
      </w:ins>
      <w:ins w:id="119" w:author="Thad Scott" w:date="2023-12-04T09:07:00Z">
        <w:r w:rsidR="00E715C7">
          <w:rPr>
            <w:rFonts w:ascii="Times New Roman" w:hAnsi="Times New Roman" w:cs="Times New Roman"/>
            <w:sz w:val="24"/>
            <w:szCs w:val="24"/>
          </w:rPr>
          <w:t xml:space="preserve">port for Caleb Robbins was provided by the Baylor University Office of Vice-President for Research. </w:t>
        </w:r>
      </w:ins>
      <w:r w:rsidR="00765E47">
        <w:rPr>
          <w:rFonts w:ascii="Times New Roman" w:hAnsi="Times New Roman" w:cs="Times New Roman"/>
          <w:sz w:val="24"/>
          <w:szCs w:val="24"/>
        </w:rPr>
        <w:t xml:space="preserve">Brad Austin helped install and maintain the profiler at Fayetteville. </w:t>
      </w:r>
      <w:r w:rsidR="004340E1">
        <w:rPr>
          <w:rFonts w:ascii="Times New Roman" w:hAnsi="Times New Roman" w:cs="Times New Roman"/>
          <w:sz w:val="24"/>
          <w:szCs w:val="24"/>
        </w:rPr>
        <w:t>Isabelle Anderson,</w:t>
      </w:r>
      <w:r w:rsidR="00C63B3D" w:rsidRPr="00C63B3D">
        <w:rPr>
          <w:rFonts w:ascii="Times New Roman" w:hAnsi="Times New Roman" w:cs="Times New Roman"/>
          <w:sz w:val="24"/>
          <w:szCs w:val="24"/>
        </w:rPr>
        <w:t xml:space="preserve"> </w:t>
      </w:r>
      <w:r w:rsidR="00C63B3D">
        <w:rPr>
          <w:rFonts w:ascii="Times New Roman" w:hAnsi="Times New Roman" w:cs="Times New Roman"/>
          <w:sz w:val="24"/>
          <w:szCs w:val="24"/>
        </w:rPr>
        <w:t>Ashlynn Boedecker,</w:t>
      </w:r>
      <w:r w:rsidR="004340E1">
        <w:rPr>
          <w:rFonts w:ascii="Times New Roman" w:hAnsi="Times New Roman" w:cs="Times New Roman"/>
          <w:sz w:val="24"/>
          <w:szCs w:val="24"/>
        </w:rPr>
        <w:t xml:space="preserve"> Brittany Carnathan,</w:t>
      </w:r>
      <w:r w:rsidR="00F54C8C">
        <w:rPr>
          <w:rFonts w:ascii="Times New Roman" w:hAnsi="Times New Roman" w:cs="Times New Roman"/>
          <w:sz w:val="24"/>
          <w:szCs w:val="24"/>
        </w:rPr>
        <w:t xml:space="preserve"> Felicia Osburn,</w:t>
      </w:r>
      <w:r w:rsidR="004340E1">
        <w:rPr>
          <w:rFonts w:ascii="Times New Roman" w:hAnsi="Times New Roman" w:cs="Times New Roman"/>
          <w:sz w:val="24"/>
          <w:szCs w:val="24"/>
        </w:rPr>
        <w:t xml:space="preserve"> Jasmine Stovall</w:t>
      </w:r>
      <w:r w:rsidR="00C63B3D">
        <w:rPr>
          <w:rFonts w:ascii="Times New Roman" w:hAnsi="Times New Roman" w:cs="Times New Roman"/>
          <w:sz w:val="24"/>
          <w:szCs w:val="24"/>
        </w:rPr>
        <w:t>, and</w:t>
      </w:r>
      <w:r w:rsidR="00765E47">
        <w:rPr>
          <w:rFonts w:ascii="Times New Roman" w:hAnsi="Times New Roman" w:cs="Times New Roman"/>
          <w:sz w:val="24"/>
          <w:szCs w:val="24"/>
        </w:rPr>
        <w:t xml:space="preserve"> Jingyu Wang</w:t>
      </w:r>
      <w:r w:rsidR="00C63B3D">
        <w:rPr>
          <w:rFonts w:ascii="Times New Roman" w:hAnsi="Times New Roman" w:cs="Times New Roman"/>
          <w:sz w:val="24"/>
          <w:szCs w:val="24"/>
        </w:rPr>
        <w:t xml:space="preserve"> </w:t>
      </w:r>
      <w:r w:rsidR="00A42126">
        <w:rPr>
          <w:rFonts w:ascii="Times New Roman" w:hAnsi="Times New Roman" w:cs="Times New Roman"/>
          <w:sz w:val="24"/>
          <w:szCs w:val="24"/>
        </w:rPr>
        <w:t xml:space="preserve">variously </w:t>
      </w:r>
      <w:r w:rsidR="00635477">
        <w:rPr>
          <w:rFonts w:ascii="Times New Roman" w:hAnsi="Times New Roman" w:cs="Times New Roman"/>
          <w:sz w:val="24"/>
          <w:szCs w:val="24"/>
        </w:rPr>
        <w:t>aided</w:t>
      </w:r>
      <w:r w:rsidR="00C63B3D">
        <w:rPr>
          <w:rFonts w:ascii="Times New Roman" w:hAnsi="Times New Roman" w:cs="Times New Roman"/>
          <w:sz w:val="24"/>
          <w:szCs w:val="24"/>
        </w:rPr>
        <w:t xml:space="preserve"> with profiler maintenance.</w:t>
      </w:r>
      <w:r w:rsidR="00D10D1B">
        <w:rPr>
          <w:rFonts w:ascii="Times New Roman" w:hAnsi="Times New Roman" w:cs="Times New Roman"/>
          <w:sz w:val="24"/>
          <w:szCs w:val="24"/>
        </w:rPr>
        <w:t xml:space="preserve"> </w:t>
      </w:r>
      <w:r w:rsidR="001827B6">
        <w:rPr>
          <w:rFonts w:ascii="Times New Roman" w:hAnsi="Times New Roman" w:cs="Times New Roman"/>
          <w:sz w:val="24"/>
          <w:szCs w:val="24"/>
        </w:rPr>
        <w:t xml:space="preserve">Thanks to </w:t>
      </w:r>
      <w:r w:rsidR="00D36D0F">
        <w:rPr>
          <w:rFonts w:ascii="Times New Roman" w:hAnsi="Times New Roman" w:cs="Times New Roman"/>
          <w:sz w:val="24"/>
          <w:szCs w:val="24"/>
        </w:rPr>
        <w:t xml:space="preserve">Reed Green </w:t>
      </w:r>
      <w:r w:rsidR="001827B6">
        <w:rPr>
          <w:rFonts w:ascii="Times New Roman" w:hAnsi="Times New Roman" w:cs="Times New Roman"/>
          <w:sz w:val="24"/>
          <w:szCs w:val="24"/>
        </w:rPr>
        <w:t xml:space="preserve">and Joey </w:t>
      </w:r>
      <w:r w:rsidR="00EB0E1F">
        <w:rPr>
          <w:rFonts w:ascii="Times New Roman" w:hAnsi="Times New Roman" w:cs="Times New Roman"/>
          <w:sz w:val="24"/>
          <w:szCs w:val="24"/>
        </w:rPr>
        <w:t>Fleming for specific information on the Maumelle buoy.</w:t>
      </w:r>
      <w:r w:rsidR="00D36D0F">
        <w:rPr>
          <w:rFonts w:ascii="Times New Roman" w:hAnsi="Times New Roman" w:cs="Times New Roman"/>
          <w:sz w:val="24"/>
          <w:szCs w:val="24"/>
        </w:rPr>
        <w:t xml:space="preserve"> </w:t>
      </w:r>
      <w:ins w:id="120" w:author="Sadler, Jeff Michael" w:date="2023-12-01T11:40:00Z">
        <w:r w:rsidR="00E90EBD" w:rsidRPr="00E90EBD">
          <w:rPr>
            <w:rFonts w:ascii="Times New Roman" w:hAnsi="Times New Roman" w:cs="Times New Roman"/>
            <w:sz w:val="24"/>
            <w:szCs w:val="24"/>
          </w:rPr>
          <w:t>The computing for th</w:t>
        </w:r>
        <w:r w:rsidR="00E90EBD">
          <w:rPr>
            <w:rFonts w:ascii="Times New Roman" w:hAnsi="Times New Roman" w:cs="Times New Roman"/>
            <w:sz w:val="24"/>
            <w:szCs w:val="24"/>
          </w:rPr>
          <w:t>e LSTM portion of the</w:t>
        </w:r>
        <w:r w:rsidR="00E90EBD" w:rsidRPr="00E90EBD">
          <w:rPr>
            <w:rFonts w:ascii="Times New Roman" w:hAnsi="Times New Roman" w:cs="Times New Roman"/>
            <w:sz w:val="24"/>
            <w:szCs w:val="24"/>
          </w:rPr>
          <w:t xml:space="preserve"> project was performed at the </w:t>
        </w:r>
        <w:proofErr w:type="gramStart"/>
        <w:r w:rsidR="00E90EBD" w:rsidRPr="00E90EBD">
          <w:rPr>
            <w:rFonts w:ascii="Times New Roman" w:hAnsi="Times New Roman" w:cs="Times New Roman"/>
            <w:sz w:val="24"/>
            <w:szCs w:val="24"/>
          </w:rPr>
          <w:t>High Performance</w:t>
        </w:r>
        <w:proofErr w:type="gramEnd"/>
        <w:r w:rsidR="00E90EBD" w:rsidRPr="00E90EBD">
          <w:rPr>
            <w:rFonts w:ascii="Times New Roman" w:hAnsi="Times New Roman" w:cs="Times New Roman"/>
            <w:sz w:val="24"/>
            <w:szCs w:val="24"/>
          </w:rPr>
          <w:t xml:space="preserve"> Computing Center at Oklahoma State University supported in part through the National Science Foundation grant OAC-1531128</w:t>
        </w:r>
        <w:r w:rsidR="00E90EBD">
          <w:rPr>
            <w:rFonts w:ascii="Times New Roman" w:hAnsi="Times New Roman" w:cs="Times New Roman"/>
            <w:sz w:val="24"/>
            <w:szCs w:val="24"/>
          </w:rPr>
          <w:t>.</w:t>
        </w:r>
      </w:ins>
    </w:p>
    <w:p w14:paraId="18E2113B" w14:textId="77777777" w:rsidR="00D36D0F" w:rsidRPr="00D10D1B" w:rsidRDefault="00D36D0F" w:rsidP="000E1C51">
      <w:pPr>
        <w:spacing w:line="480" w:lineRule="auto"/>
        <w:rPr>
          <w:rFonts w:ascii="Times New Roman" w:hAnsi="Times New Roman" w:cs="Times New Roman"/>
          <w:sz w:val="24"/>
          <w:szCs w:val="24"/>
        </w:rPr>
      </w:pPr>
    </w:p>
    <w:p w14:paraId="71A6C6A5" w14:textId="27BC4D27" w:rsidR="006F1E42" w:rsidRDefault="006F1E42"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094F4C3C" w14:textId="77777777" w:rsidR="00635477" w:rsidRPr="00635477" w:rsidRDefault="00635477" w:rsidP="000E1C51">
      <w:pPr>
        <w:pStyle w:val="Bibliography"/>
        <w:rPr>
          <w:rFonts w:ascii="Times New Roman" w:hAnsi="Times New Roman" w:cs="Times New Roman"/>
          <w:sz w:val="24"/>
        </w:rPr>
      </w:pPr>
      <w:r>
        <w:rPr>
          <w:b/>
          <w:bCs/>
        </w:rPr>
        <w:fldChar w:fldCharType="begin"/>
      </w:r>
      <w:r>
        <w:rPr>
          <w:b/>
          <w:bCs/>
        </w:rPr>
        <w:instrText xml:space="preserve"> ADDIN ZOTERO_BIBL {"uncited":[],"omitted":[],"custom":[]} CSL_BIBLIOGRAPHY </w:instrText>
      </w:r>
      <w:r>
        <w:rPr>
          <w:b/>
          <w:bCs/>
        </w:rPr>
        <w:fldChar w:fldCharType="separate"/>
      </w:r>
      <w:r w:rsidRPr="00635477">
        <w:rPr>
          <w:rFonts w:ascii="Times New Roman" w:hAnsi="Times New Roman" w:cs="Times New Roman"/>
          <w:sz w:val="24"/>
        </w:rPr>
        <w:t>Aas, K., M. Jullum, and A. Løland. 2021. Explaining individual predictions when features are dependent: More accurate approximations to Shapley values. Artificial Intelligence 298:103502.</w:t>
      </w:r>
    </w:p>
    <w:p w14:paraId="422C5EF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Arhonditsis, G. B., and M. T. Brett. 2004. Evaluation of the current state of mechanistic aquatic biogeochemical modeling. Marine Ecology Progress Series 271:13–26.</w:t>
      </w:r>
    </w:p>
    <w:p w14:paraId="3B43A99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Brookes, J. D., C. C. Carey, D. P. Hamilton, L. Ho, L. van der Linden, R. Renner, and A. Rigosi. 2014. Emerging challenges for the drinking water industry 48:2099–2101.</w:t>
      </w:r>
    </w:p>
    <w:p w14:paraId="2DCD850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Butcher, J. B., D. Nover, T. E. Johnson, and C. M. Clark. 2015. Sensitivity of lake thermal and mixing dynamics to climate change. Climatic Change 129:295–305.</w:t>
      </w:r>
    </w:p>
    <w:p w14:paraId="40755DD2"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Carey, C. C. 2023. Causes and consequences of changing oxygen availability in lakes. Inland Waters:1–11.</w:t>
      </w:r>
    </w:p>
    <w:p w14:paraId="719D19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Carey, C. C., W. M. Woelmer, M. E. Lofton, R. J. Figueiredo, B. J. Bookout, R. S. Corrigan, V. Daneshmand, A. G. Hounshell, D. W. Howard, and A. S. Lewis. 2021. Advancing lake and reservoir water quality management with near-term, iterative ecological forecasting. Inland Waters:1–14.</w:t>
      </w:r>
    </w:p>
    <w:p w14:paraId="32F894B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Carslaw, D. 2023. worldmet: Import Surface Meteorological Data from NOAA Integrated Surface Database (ISD).</w:t>
      </w:r>
    </w:p>
    <w:p w14:paraId="056E98B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Chrzanowski, T. H., and J. P. Grover. 2005. Temporal Coherence in Limnological Features of Two Southwestern Reservoirs. Lake and Reservoir Management 21:39–48.</w:t>
      </w:r>
    </w:p>
    <w:p w14:paraId="7EE447B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Durell, L., J. T. Scott, and A. S. Hering. 2023. Hybrid Forecasting for Functional Time Series of Dissolved Oxygen Profiles. Data Science in Science 2:2152401.</w:t>
      </w:r>
    </w:p>
    <w:p w14:paraId="16A1198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Elliott-Graves, A. 2020. The Value of Imprecise Prediction. Philosophy, theory, and practice in biology.</w:t>
      </w:r>
    </w:p>
    <w:p w14:paraId="3D5CC089"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Grantz, E. M., A. Kogo, and J. T. Scott. 2012. Partitioning whole-lake denitrification using in situ dinitrogen gas accumulation and intact sediment core experiments. Limnology and oceanography 57:925–935.</w:t>
      </w:r>
    </w:p>
    <w:p w14:paraId="2A530A9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Haggard, B. E., E. Grantz, B. J. Austin, A. L. Lasater, L. L. Haddock, A. Ferri, N. D. Wagner, and J. T. Scott. 2023. Microcystin shows thresholds and hierarchical structure with physiochemical properties at Lake Fayetteville, Arkansas, May through September 2020. Journal of the ASABE 66:307–317.</w:t>
      </w:r>
    </w:p>
    <w:p w14:paraId="4ECAB70C"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Hammond, N. W., F. Birgand, C. C. Carey, B. Bookout, A. Breef-Pilz, and M. E. Schreiber. 2023. High-frequency sensor data capture short-term variability in Fe and Mn concentrations due to hypolimnetic oxygenation and seasonal dynamics in a drinking water reservoir. Water Research 240:120084.</w:t>
      </w:r>
    </w:p>
    <w:p w14:paraId="51DD1F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Houlahan, J. E., S. T. McKinney, T. M. Anderson, and B. J. McGill. 2017. The priority of prediction in ecological understanding. Oikos 126:1–7.</w:t>
      </w:r>
    </w:p>
    <w:p w14:paraId="2B1E956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Idso, S. B. 1973. On the concept of lake stability. Limnology and Oceanography 18:681–683.</w:t>
      </w:r>
    </w:p>
    <w:p w14:paraId="4F563CC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James, G., D. Witten, T. Hastie, and R. Tibshirani. 2021. Tree-based methods. Pages 327–365 An introduction to statistical learning. Springer.</w:t>
      </w:r>
    </w:p>
    <w:p w14:paraId="3A66662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Jane, S. F., G. J. Hansen, B. M. Kraemer, P. R. Leavitt, J. L. Mincer, R. L. North, R. M. Pilla, J. T. Stetler, C. E. Williamson, and R. I. Woolway. 2021. Widespread deoxygenation of temperate lakes. Nature 594:66–70.</w:t>
      </w:r>
    </w:p>
    <w:p w14:paraId="0569A111"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Kornijów, R. 2023. Lake aging concept revisited: alternative comprehensive approach to lake ontogeny. Canadian Journal of Fisheries and Aquatic Sciences.</w:t>
      </w:r>
    </w:p>
    <w:p w14:paraId="4054B3C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Kuhn, M., and H. Wickham. 2020. Tidymodels: a collection of packages for modeling and machine learning using tidyverse principles. https://www.tidymodels.org.</w:t>
      </w:r>
    </w:p>
    <w:p w14:paraId="0C82F39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Lenth, R. 2023. emmeans: Estimated Marginal Means, aka Least-Squares Means.</w:t>
      </w:r>
    </w:p>
    <w:p w14:paraId="16C827E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Lin, S., D. C. Pierson, R. Ladwig, B. M. Kraemer, and F. R. S. Hu. 2023, May 20. Multi-Model Machine Learning Approach Accurately Predicts Lake Dissolved Oxygen with Meteorological and Hydrological Input. SSRN Scholarly Paper, Rochester, NY.</w:t>
      </w:r>
    </w:p>
    <w:p w14:paraId="17AF6AF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Lofton, M., D. W. Howard, R. P. Mcclure, H. L. Wander, W. M. Woelmer, A. G. Hounshell, A. S. Lewis, and C. C. Carey. 2022. Experimental thermocline deepening alters vertical distribution and community structure of phytoplankton in a four-year whole-reservoir manipulation. Authorea Preprints.</w:t>
      </w:r>
    </w:p>
    <w:p w14:paraId="3FA63E7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MacIntyre, S., J. R. Romero, and G. W. Kling. 2002. Spatial-temporal variability in surface layer deepening and lateral advection in an embayment of Lake Victoria, East Africa. Limnology and oceanography 47:656–671.</w:t>
      </w:r>
    </w:p>
    <w:p w14:paraId="67B868A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Mi, C., A. Sadeghian, K.-E. Lindenschmidt, and K. Rinke. 2019. Variable withdrawal elevations as a management tool to counter the effects of climate warming in Germany’s largest drinking water reservoir. Environmental Sciences Europe 31:19.</w:t>
      </w:r>
    </w:p>
    <w:p w14:paraId="28939254"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Müller, B., L. D. Bryant, A. Matzinger, and A. Wüest. 2012. Hypolimnetic oxygen depletion in eutrophic lakes. Environmental science &amp; technology 46:9964–9971.</w:t>
      </w:r>
    </w:p>
    <w:p w14:paraId="40617B2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Pilla, R. M., C. E. Williamson, B. V. Adamovich, R. Adrian, O. Anneville, S. Chandra, W. Colom-Montero, S. P. Devlin, M. A. Dix, M. T. Dokulil, E. E. Gaiser, S. F. Girdner, K. D. Hambright, D. P. Hamilton, K. Havens, D. O. Hessen, S. N. Higgins, T. H. Huttula, H. Huuskonen, P. D. F. Isles, K. D. Joehnk, I. D. Jones, W. B. Keller, L. B. Knoll, J. Korhonen, B. M. Kraemer, P. R. Leavitt, F. Lepori, M. S. Luger, S. C. Maberly, J. M. Melack, S. J. Melles, D. C. Müller-Navarra, D. C. Pierson, H. V. Pislegina, P.-D. Plisnier, D. C. Richardson, A. Rimmer, M. Rogora, J. A. Rusak, S. Sadro, N. Salmaso, J. E. Saros, É. Saulnier-Talbot, D. E. Schindler, M. Schmid, S. V. Shimaraeva, E. A. Silow, L. M. Sitoki, R. Sommaruga, D. Straile, K. E. Strock, W. Thiery, M. A. Timofeyev, P. Verburg, R. D. Vinebrooke, G. A. Weyhenmeyer, and E. Zadereev. 2020. Deeper waters are changing less consistently than surface waters in a global analysis of 102 lakes. Scientific Reports 10:20514.</w:t>
      </w:r>
    </w:p>
    <w:p w14:paraId="76BF654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Pinheiro, J., D. Bates, and R Core Team. 2023. nlme: Linear and nonlinear mixed effects models.</w:t>
      </w:r>
    </w:p>
    <w:p w14:paraId="279E5A1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Pinheiro, J. C., and D. M. Bates. 2000. Mixed-effects models in S and S-plus. Springer, New York.</w:t>
      </w:r>
    </w:p>
    <w:p w14:paraId="00F4299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 xml:space="preserve">Read, J. S., X. Jia, J. Willard, A. P. Appling, J. A. Zwart, S. K. Oliver, A. Karpatne, G. J. A. Hansen, P. C. Hanson, W. Watkins, M. Steinbach, and V. Kumar. 2019. Process-Guided </w:t>
      </w:r>
      <w:r w:rsidRPr="00635477">
        <w:rPr>
          <w:rFonts w:ascii="Times New Roman" w:hAnsi="Times New Roman" w:cs="Times New Roman"/>
          <w:sz w:val="24"/>
        </w:rPr>
        <w:lastRenderedPageBreak/>
        <w:t>Deep Learning Predictions of Lake Water Temperature. Water Resources Research 55:9173–9190.</w:t>
      </w:r>
    </w:p>
    <w:p w14:paraId="31ED110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Rissman, A. R., and C. B. Wardropper. 2021. Adapting conservation policy and administration to nonstationary conditions. Society &amp; Natural Resources 34:524–537.</w:t>
      </w:r>
    </w:p>
    <w:p w14:paraId="6EB3EF3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Saber, A., D. E. James, and D. F. Hayes. 2020. Long‐term forecast of water temperature and dissolved oxygen profiles in deep lakes using artificial neural networks conjugated with wavelet transform. Limnology and Oceanography 65:1297–1317.</w:t>
      </w:r>
    </w:p>
    <w:p w14:paraId="07ED385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Sellereite, N., M. Jullum, and A. Redelmeier. 2023. shapr: Prediction explanation with dependence-aware Shapley values.</w:t>
      </w:r>
    </w:p>
    <w:p w14:paraId="3296F63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Shaver, R. R. 2015. Overview of the phytoplankton and water quality of Lake Maumelle for 2009. M.S., University of Arkansas at Little Rock, United States -- Arkansas.</w:t>
      </w:r>
    </w:p>
    <w:p w14:paraId="64704D9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Taranu, Z. E., D. Köster, R. I. Hall, T. Charette, F. Forrest, L. C. Cwynar, and I. Gregory-Eaves. 2010. Contrasting responses of dimictic and polymictic lakes to environmental change: a spatial and temporal study. Aquatic sciences 72:97–115.</w:t>
      </w:r>
    </w:p>
    <w:p w14:paraId="435D3069"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Thomas, M. K., S. Fontana, M. Reyes, M. Kehoe, and F. Pomati. 2018. The predictability of a lake phytoplankton community, over time-scales of hours to years. Ecology Letters 21:619–628.</w:t>
      </w:r>
    </w:p>
    <w:p w14:paraId="6916F97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Thomas, R. Q., R. J. Figueiredo, V. Daneshmand, B. J. Bookout, L. K. Puckett, and C. C. Carey. 2020. A near-term iterative forecasting system successfully predicts reservoir hydrodynamics and partitions uncertainty in real time. Water Resources Research 56:e2019WR026138.</w:t>
      </w:r>
    </w:p>
    <w:p w14:paraId="316D5BD1"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Wagner, N. D., F. S. Osburn, C. J. Robbins, M. R. Ernst, J. Owens, S. M. Powers, and J. T. Scott. 2023. Lake stability and anoxia dynamics revealed from high frequency vertical profiling in a eutrophic polymictic reservoir. Inland Waters 13:167–181.</w:t>
      </w:r>
    </w:p>
    <w:p w14:paraId="4B6837F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Wilhelm, S., and R. Adrian. 2008. Impact of summer warming on the thermal characteristics of a polymictic lake and consequences for oxygen, nutrients and phytoplankton. Freshwater Biology 53:226–237.</w:t>
      </w:r>
    </w:p>
    <w:p w14:paraId="7838E7A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Winslow, L., J. Read, R. Woolway, T. Leach, J. Zwart, S. Albers, and D. Collinge. 2019. rLakeAnalyzer: Lake physics tools.</w:t>
      </w:r>
    </w:p>
    <w:p w14:paraId="3A1C16D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Woolway, R. I., P. Meinson, P. Nõges, I. D. Jones, and A. Laas. 2017. Atmospheric stilling leads to prolonged thermal stratification in a large shallow polymictic lake. Climatic Change 141:759–773.</w:t>
      </w:r>
    </w:p>
    <w:p w14:paraId="62A3E9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Woolway, R. I., and C. J. Merchant. 2019. Worldwide alteration of lake mixing regimes in response to climate change. Nature Geoscience 12:271–276.</w:t>
      </w:r>
    </w:p>
    <w:p w14:paraId="4552041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Wright, M. N., and A. Ziegler. 2017. ranger: A Fast Implementation of Random Forests for High Dimensional Data in C++ and R. Journal of Statistical Software 77.</w:t>
      </w:r>
    </w:p>
    <w:p w14:paraId="7672A0E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Zuur, A., E. N. Ieno, N. Walker, A. A. Saveliev, and G. M. Smith. 2009. Mixed effects models and extensions in ecology with R. Springer Science &amp; Business Media, New York, NY.</w:t>
      </w:r>
    </w:p>
    <w:p w14:paraId="61188415" w14:textId="70E3E32B" w:rsidR="006F1E42" w:rsidRDefault="00635477" w:rsidP="000E1C51">
      <w:pPr>
        <w:spacing w:line="480" w:lineRule="auto"/>
        <w:rPr>
          <w:rFonts w:ascii="Times New Roman" w:hAnsi="Times New Roman" w:cs="Times New Roman"/>
          <w:b/>
          <w:bCs/>
          <w:sz w:val="24"/>
          <w:szCs w:val="24"/>
        </w:rPr>
      </w:pPr>
      <w:r>
        <w:rPr>
          <w:rFonts w:ascii="Times New Roman" w:hAnsi="Times New Roman" w:cs="Times New Roman"/>
          <w:b/>
          <w:bCs/>
          <w:sz w:val="24"/>
          <w:szCs w:val="24"/>
        </w:rPr>
        <w:fldChar w:fldCharType="end"/>
      </w:r>
      <w:r w:rsidR="006F1E42">
        <w:rPr>
          <w:rFonts w:ascii="Times New Roman" w:hAnsi="Times New Roman" w:cs="Times New Roman"/>
          <w:b/>
          <w:bCs/>
          <w:sz w:val="24"/>
          <w:szCs w:val="24"/>
        </w:rPr>
        <w:br w:type="page"/>
      </w:r>
    </w:p>
    <w:p w14:paraId="225C75F4" w14:textId="77777777" w:rsidR="00D85EC7" w:rsidRDefault="00D85EC7" w:rsidP="00A0143E">
      <w:pPr>
        <w:jc w:val="center"/>
        <w:rPr>
          <w:rFonts w:ascii="Times New Roman" w:hAnsi="Times New Roman" w:cs="Times New Roman"/>
          <w:b/>
          <w:bCs/>
          <w:sz w:val="24"/>
          <w:szCs w:val="24"/>
        </w:rPr>
        <w:sectPr w:rsidR="00D85EC7" w:rsidSect="00947B68">
          <w:pgSz w:w="12240" w:h="15840"/>
          <w:pgMar w:top="1440" w:right="1440" w:bottom="1440" w:left="1440" w:header="720" w:footer="720" w:gutter="0"/>
          <w:lnNumType w:countBy="1" w:restart="continuous"/>
          <w:cols w:space="720"/>
          <w:docGrid w:linePitch="360"/>
        </w:sectPr>
      </w:pPr>
    </w:p>
    <w:p w14:paraId="253F08F2" w14:textId="31135DA4" w:rsidR="004773F0" w:rsidRDefault="004773F0" w:rsidP="00A0143E">
      <w:pPr>
        <w:jc w:val="center"/>
        <w:rPr>
          <w:rFonts w:ascii="Times New Roman" w:hAnsi="Times New Roman" w:cs="Times New Roman"/>
          <w:b/>
          <w:bCs/>
          <w:sz w:val="24"/>
          <w:szCs w:val="24"/>
        </w:rPr>
      </w:pPr>
      <w:r w:rsidRPr="004773F0">
        <w:rPr>
          <w:rFonts w:ascii="Times New Roman" w:hAnsi="Times New Roman" w:cs="Times New Roman"/>
          <w:b/>
          <w:bCs/>
          <w:sz w:val="24"/>
          <w:szCs w:val="24"/>
        </w:rPr>
        <w:lastRenderedPageBreak/>
        <w:t>Tables</w:t>
      </w:r>
    </w:p>
    <w:p w14:paraId="05ADFBC6" w14:textId="394818D3" w:rsidR="00960F8D" w:rsidRDefault="0058213A" w:rsidP="004773F0">
      <w:pPr>
        <w:rPr>
          <w:noProof/>
        </w:rPr>
      </w:pPr>
      <w:r>
        <w:rPr>
          <w:noProof/>
        </w:rPr>
        <w:t xml:space="preserve">Table 1. </w:t>
      </w:r>
      <w:r w:rsidR="004A0BB3">
        <w:rPr>
          <w:noProof/>
        </w:rPr>
        <w:t>Informatio</w:t>
      </w:r>
      <w:r w:rsidR="00E11005">
        <w:rPr>
          <w:noProof/>
        </w:rPr>
        <w:t xml:space="preserve">n on </w:t>
      </w:r>
      <w:r w:rsidR="008872BB">
        <w:rPr>
          <w:noProof/>
        </w:rPr>
        <w:t>each</w:t>
      </w:r>
      <w:r w:rsidR="00E11005">
        <w:rPr>
          <w:noProof/>
        </w:rPr>
        <w:t xml:space="preserve"> reservoir in this study, </w:t>
      </w:r>
      <w:r w:rsidR="008872BB">
        <w:rPr>
          <w:noProof/>
        </w:rPr>
        <w:t>including</w:t>
      </w:r>
      <w:r w:rsidR="00E11005">
        <w:rPr>
          <w:noProof/>
        </w:rPr>
        <w:t xml:space="preserve"> the number </w:t>
      </w:r>
      <w:r w:rsidR="00B63E50">
        <w:rPr>
          <w:noProof/>
        </w:rPr>
        <w:t xml:space="preserve">(N) </w:t>
      </w:r>
      <w:r w:rsidR="00E11005">
        <w:rPr>
          <w:noProof/>
        </w:rPr>
        <w:t>of DO data</w:t>
      </w:r>
      <w:r w:rsidR="00B63E50">
        <w:rPr>
          <w:noProof/>
        </w:rPr>
        <w:t xml:space="preserve"> points used for model training and testing, </w:t>
      </w:r>
      <w:r w:rsidR="008872BB">
        <w:rPr>
          <w:noProof/>
        </w:rPr>
        <w:t>overall R</w:t>
      </w:r>
      <w:r w:rsidR="008872BB" w:rsidRPr="008872BB">
        <w:rPr>
          <w:noProof/>
          <w:vertAlign w:val="superscript"/>
        </w:rPr>
        <w:t>2</w:t>
      </w:r>
      <w:r w:rsidR="008872BB">
        <w:rPr>
          <w:noProof/>
        </w:rPr>
        <w:t>, and</w:t>
      </w:r>
      <w:r w:rsidR="00B63E50">
        <w:rPr>
          <w:noProof/>
        </w:rPr>
        <w:t xml:space="preserve"> </w:t>
      </w:r>
      <w:r w:rsidR="007517CD">
        <w:rPr>
          <w:noProof/>
        </w:rPr>
        <w:t>distributions of model error (root mean square error, RMSE)</w:t>
      </w:r>
      <w:r w:rsidR="008872BB">
        <w:rPr>
          <w:noProof/>
        </w:rPr>
        <w:t xml:space="preserve"> for each reservoir.</w:t>
      </w:r>
    </w:p>
    <w:p w14:paraId="225EFCC2" w14:textId="059BEFD9" w:rsidR="006F1E42" w:rsidRPr="004773F0" w:rsidRDefault="00960F8D" w:rsidP="004773F0">
      <w:pPr>
        <w:rPr>
          <w:rFonts w:ascii="Times New Roman" w:hAnsi="Times New Roman" w:cs="Times New Roman"/>
          <w:b/>
          <w:bCs/>
          <w:sz w:val="24"/>
          <w:szCs w:val="24"/>
        </w:rPr>
      </w:pPr>
      <w:r w:rsidRPr="00960F8D">
        <w:rPr>
          <w:noProof/>
        </w:rPr>
        <w:drawing>
          <wp:inline distT="0" distB="0" distL="0" distR="0" wp14:anchorId="613F977A" wp14:editId="7D858067">
            <wp:extent cx="8077200" cy="1371600"/>
            <wp:effectExtent l="0" t="0" r="0" b="0"/>
            <wp:docPr id="1335428410" name="Picture 133542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77200" cy="1371600"/>
                    </a:xfrm>
                    <a:prstGeom prst="rect">
                      <a:avLst/>
                    </a:prstGeom>
                    <a:noFill/>
                    <a:ln>
                      <a:noFill/>
                    </a:ln>
                  </pic:spPr>
                </pic:pic>
              </a:graphicData>
            </a:graphic>
          </wp:inline>
        </w:drawing>
      </w:r>
      <w:r w:rsidR="004773F0">
        <w:rPr>
          <w:rFonts w:ascii="Times New Roman" w:hAnsi="Times New Roman" w:cs="Times New Roman"/>
          <w:b/>
          <w:bCs/>
          <w:sz w:val="24"/>
          <w:szCs w:val="24"/>
        </w:rPr>
        <w:br w:type="page"/>
      </w:r>
    </w:p>
    <w:p w14:paraId="7D20F0FE" w14:textId="77777777" w:rsidR="00D85EC7" w:rsidRDefault="00D85EC7" w:rsidP="00A0143E">
      <w:pPr>
        <w:jc w:val="center"/>
        <w:rPr>
          <w:rFonts w:ascii="Times New Roman" w:hAnsi="Times New Roman" w:cs="Times New Roman"/>
          <w:b/>
          <w:bCs/>
          <w:sz w:val="24"/>
          <w:szCs w:val="24"/>
        </w:rPr>
        <w:sectPr w:rsidR="00D85EC7" w:rsidSect="00D85EC7">
          <w:pgSz w:w="15840" w:h="12240" w:orient="landscape"/>
          <w:pgMar w:top="1440" w:right="1440" w:bottom="1440" w:left="1440" w:header="720" w:footer="720" w:gutter="0"/>
          <w:lnNumType w:countBy="1" w:restart="continuous"/>
          <w:cols w:space="720"/>
          <w:docGrid w:linePitch="360"/>
        </w:sectPr>
      </w:pPr>
    </w:p>
    <w:p w14:paraId="616D0F84" w14:textId="0BB674AD" w:rsidR="00FA039E" w:rsidRDefault="00A0143E" w:rsidP="00A0143E">
      <w:pPr>
        <w:jc w:val="center"/>
        <w:rPr>
          <w:rFonts w:ascii="Times New Roman" w:hAnsi="Times New Roman" w:cs="Times New Roman"/>
          <w:b/>
          <w:bCs/>
          <w:sz w:val="24"/>
          <w:szCs w:val="24"/>
        </w:rPr>
      </w:pPr>
      <w:r w:rsidRPr="00A0143E">
        <w:rPr>
          <w:rFonts w:ascii="Times New Roman" w:hAnsi="Times New Roman" w:cs="Times New Roman"/>
          <w:b/>
          <w:bCs/>
          <w:sz w:val="24"/>
          <w:szCs w:val="24"/>
        </w:rPr>
        <w:lastRenderedPageBreak/>
        <w:t>Figures</w:t>
      </w:r>
    </w:p>
    <w:p w14:paraId="4DAE29CB" w14:textId="77777777" w:rsidR="00A0143E" w:rsidRDefault="00A0143E" w:rsidP="00174EDA">
      <w:pPr>
        <w:rPr>
          <w:rFonts w:ascii="Times New Roman" w:hAnsi="Times New Roman" w:cs="Times New Roman"/>
          <w:sz w:val="24"/>
          <w:szCs w:val="24"/>
        </w:rPr>
      </w:pPr>
    </w:p>
    <w:p w14:paraId="5A57BF1C" w14:textId="7AD6C92C" w:rsidR="00174EDA" w:rsidRDefault="00174EDA" w:rsidP="00174EDA">
      <w:pPr>
        <w:rPr>
          <w:rFonts w:ascii="Times New Roman" w:hAnsi="Times New Roman" w:cs="Times New Roman"/>
          <w:sz w:val="24"/>
          <w:szCs w:val="24"/>
        </w:rPr>
      </w:pPr>
      <w:r>
        <w:rPr>
          <w:noProof/>
        </w:rPr>
        <w:drawing>
          <wp:inline distT="0" distB="0" distL="0" distR="0" wp14:anchorId="1CF09240" wp14:editId="4FE9D509">
            <wp:extent cx="6746376" cy="5048250"/>
            <wp:effectExtent l="0" t="0" r="0" b="0"/>
            <wp:docPr id="1299777311" name="Picture 1299777311" descr="A map of the state of louisi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7311" name="Picture 1" descr="A map of the state of louisiana&#10;&#10;Description automatically generated"/>
                    <pic:cNvPicPr/>
                  </pic:nvPicPr>
                  <pic:blipFill>
                    <a:blip r:embed="rId10"/>
                    <a:stretch>
                      <a:fillRect/>
                    </a:stretch>
                  </pic:blipFill>
                  <pic:spPr>
                    <a:xfrm>
                      <a:off x="0" y="0"/>
                      <a:ext cx="6756984" cy="5056188"/>
                    </a:xfrm>
                    <a:prstGeom prst="rect">
                      <a:avLst/>
                    </a:prstGeom>
                  </pic:spPr>
                </pic:pic>
              </a:graphicData>
            </a:graphic>
          </wp:inline>
        </w:drawing>
      </w:r>
    </w:p>
    <w:p w14:paraId="687B3C81" w14:textId="77777777" w:rsidR="00174EDA" w:rsidRDefault="00174EDA" w:rsidP="00174EDA">
      <w:pPr>
        <w:rPr>
          <w:rFonts w:ascii="Times New Roman" w:hAnsi="Times New Roman" w:cs="Times New Roman"/>
          <w:sz w:val="24"/>
          <w:szCs w:val="24"/>
        </w:rPr>
      </w:pPr>
    </w:p>
    <w:p w14:paraId="088BF118" w14:textId="4CAC1065" w:rsidR="00174EDA" w:rsidRPr="00A0143E" w:rsidRDefault="00174EDA" w:rsidP="00174EDA">
      <w:pPr>
        <w:rPr>
          <w:rFonts w:ascii="Times New Roman" w:hAnsi="Times New Roman" w:cs="Times New Roman"/>
          <w:sz w:val="24"/>
          <w:szCs w:val="24"/>
        </w:rPr>
      </w:pPr>
      <w:r>
        <w:rPr>
          <w:rFonts w:ascii="Times New Roman" w:hAnsi="Times New Roman" w:cs="Times New Roman"/>
          <w:sz w:val="24"/>
          <w:szCs w:val="24"/>
        </w:rPr>
        <w:t xml:space="preserve">Fig. 1. Map of study </w:t>
      </w:r>
      <w:r w:rsidR="002F7610">
        <w:rPr>
          <w:rFonts w:ascii="Times New Roman" w:hAnsi="Times New Roman" w:cs="Times New Roman"/>
          <w:sz w:val="24"/>
          <w:szCs w:val="24"/>
        </w:rPr>
        <w:t>reservoirs</w:t>
      </w:r>
      <w:r>
        <w:rPr>
          <w:rFonts w:ascii="Times New Roman" w:hAnsi="Times New Roman" w:cs="Times New Roman"/>
          <w:sz w:val="24"/>
          <w:szCs w:val="24"/>
        </w:rPr>
        <w:t xml:space="preserve"> located in Texas and Arkansas, USA. </w:t>
      </w:r>
      <w:r w:rsidR="00D10870">
        <w:rPr>
          <w:rFonts w:ascii="Times New Roman" w:hAnsi="Times New Roman" w:cs="Times New Roman"/>
          <w:sz w:val="24"/>
          <w:szCs w:val="24"/>
        </w:rPr>
        <w:t>N</w:t>
      </w:r>
      <w:r w:rsidR="008F39FF">
        <w:rPr>
          <w:rFonts w:ascii="Times New Roman" w:hAnsi="Times New Roman" w:cs="Times New Roman"/>
          <w:sz w:val="24"/>
          <w:szCs w:val="24"/>
        </w:rPr>
        <w:t>orth</w:t>
      </w:r>
      <w:r w:rsidR="00D10870">
        <w:rPr>
          <w:rFonts w:ascii="Times New Roman" w:hAnsi="Times New Roman" w:cs="Times New Roman"/>
          <w:sz w:val="24"/>
          <w:szCs w:val="24"/>
        </w:rPr>
        <w:t xml:space="preserve"> is oriented at</w:t>
      </w:r>
      <w:r w:rsidR="008F39FF">
        <w:rPr>
          <w:rFonts w:ascii="Times New Roman" w:hAnsi="Times New Roman" w:cs="Times New Roman"/>
          <w:sz w:val="24"/>
          <w:szCs w:val="24"/>
        </w:rPr>
        <w:t xml:space="preserve"> the top of </w:t>
      </w:r>
      <w:r w:rsidR="00D10870">
        <w:rPr>
          <w:rFonts w:ascii="Times New Roman" w:hAnsi="Times New Roman" w:cs="Times New Roman"/>
          <w:sz w:val="24"/>
          <w:szCs w:val="24"/>
        </w:rPr>
        <w:t xml:space="preserve">each reservoir </w:t>
      </w:r>
      <w:r w:rsidR="00AD5D98">
        <w:rPr>
          <w:rFonts w:ascii="Times New Roman" w:hAnsi="Times New Roman" w:cs="Times New Roman"/>
          <w:sz w:val="24"/>
          <w:szCs w:val="24"/>
        </w:rPr>
        <w:t>map</w:t>
      </w:r>
      <w:r w:rsidR="008F39FF">
        <w:rPr>
          <w:rFonts w:ascii="Times New Roman" w:hAnsi="Times New Roman" w:cs="Times New Roman"/>
          <w:sz w:val="24"/>
          <w:szCs w:val="24"/>
        </w:rPr>
        <w:t xml:space="preserve"> except for Maumelle, where north is toward the right of the figure.</w:t>
      </w:r>
      <w:r w:rsidR="002F7610">
        <w:rPr>
          <w:rFonts w:ascii="Times New Roman" w:hAnsi="Times New Roman" w:cs="Times New Roman"/>
          <w:sz w:val="24"/>
          <w:szCs w:val="24"/>
        </w:rPr>
        <w:t xml:space="preserve"> Orange dots on each reservoir mark the </w:t>
      </w:r>
      <w:r w:rsidR="009F4343">
        <w:rPr>
          <w:rFonts w:ascii="Times New Roman" w:hAnsi="Times New Roman" w:cs="Times New Roman"/>
          <w:sz w:val="24"/>
          <w:szCs w:val="24"/>
        </w:rPr>
        <w:t>location of high-frequency water quality profilers.</w:t>
      </w:r>
    </w:p>
    <w:p w14:paraId="6E5C4A39" w14:textId="77777777" w:rsidR="00EA4ED9" w:rsidRDefault="00EA4ED9" w:rsidP="006D560D"/>
    <w:p w14:paraId="23D6358C" w14:textId="77777777" w:rsidR="00EA4ED9" w:rsidRDefault="00EA4ED9" w:rsidP="006D560D"/>
    <w:p w14:paraId="4E1DB280" w14:textId="77F32BAC" w:rsidR="00EA4ED9" w:rsidRDefault="00BA16F9" w:rsidP="006D560D">
      <w:r>
        <w:rPr>
          <w:noProof/>
        </w:rPr>
        <w:lastRenderedPageBreak/>
        <w:drawing>
          <wp:inline distT="0" distB="0" distL="0" distR="0" wp14:anchorId="46DF5D5F" wp14:editId="7E244291">
            <wp:extent cx="5943600" cy="5943600"/>
            <wp:effectExtent l="0" t="0" r="0" b="0"/>
            <wp:docPr id="812940556" name="Picture 81294055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0556" name="Picture 1" descr="A graph of different types of data&#10;&#10;Description automatically generated with medium confidence"/>
                    <pic:cNvPicPr/>
                  </pic:nvPicPr>
                  <pic:blipFill>
                    <a:blip r:embed="rId11"/>
                    <a:stretch>
                      <a:fillRect/>
                    </a:stretch>
                  </pic:blipFill>
                  <pic:spPr>
                    <a:xfrm>
                      <a:off x="0" y="0"/>
                      <a:ext cx="5943600" cy="5943600"/>
                    </a:xfrm>
                    <a:prstGeom prst="rect">
                      <a:avLst/>
                    </a:prstGeom>
                  </pic:spPr>
                </pic:pic>
              </a:graphicData>
            </a:graphic>
          </wp:inline>
        </w:drawing>
      </w:r>
    </w:p>
    <w:p w14:paraId="636218C5" w14:textId="5C8FF179" w:rsidR="00EA4ED9" w:rsidRPr="0062082D" w:rsidRDefault="00EA4ED9" w:rsidP="006D560D">
      <w:pPr>
        <w:rPr>
          <w:rFonts w:ascii="Times New Roman" w:hAnsi="Times New Roman" w:cs="Times New Roman"/>
          <w:sz w:val="24"/>
          <w:szCs w:val="24"/>
        </w:rPr>
      </w:pPr>
      <w:r w:rsidRPr="0062082D">
        <w:rPr>
          <w:rFonts w:ascii="Times New Roman" w:hAnsi="Times New Roman" w:cs="Times New Roman"/>
          <w:sz w:val="24"/>
          <w:szCs w:val="24"/>
        </w:rPr>
        <w:t xml:space="preserve">Fig. 2. </w:t>
      </w:r>
      <w:r w:rsidR="00E43FF9" w:rsidRPr="0062082D">
        <w:rPr>
          <w:rFonts w:ascii="Times New Roman" w:hAnsi="Times New Roman" w:cs="Times New Roman"/>
          <w:sz w:val="24"/>
          <w:szCs w:val="24"/>
        </w:rPr>
        <w:t>Time series of Schmidt stability for each reservoir</w:t>
      </w:r>
      <w:r w:rsidR="0047357F" w:rsidRPr="0062082D">
        <w:rPr>
          <w:rFonts w:ascii="Times New Roman" w:hAnsi="Times New Roman" w:cs="Times New Roman"/>
          <w:sz w:val="24"/>
          <w:szCs w:val="24"/>
        </w:rPr>
        <w:t xml:space="preserve">. </w:t>
      </w:r>
      <w:r w:rsidR="009F4C05" w:rsidRPr="0062082D">
        <w:rPr>
          <w:rFonts w:ascii="Times New Roman" w:hAnsi="Times New Roman" w:cs="Times New Roman"/>
          <w:sz w:val="24"/>
          <w:szCs w:val="24"/>
        </w:rPr>
        <w:t xml:space="preserve">Blue data points </w:t>
      </w:r>
      <w:r w:rsidR="005419F8">
        <w:rPr>
          <w:rFonts w:ascii="Times New Roman" w:hAnsi="Times New Roman" w:cs="Times New Roman"/>
          <w:sz w:val="24"/>
          <w:szCs w:val="24"/>
        </w:rPr>
        <w:t>coincide</w:t>
      </w:r>
      <w:r w:rsidR="009F4C05" w:rsidRPr="0062082D">
        <w:rPr>
          <w:rFonts w:ascii="Times New Roman" w:hAnsi="Times New Roman" w:cs="Times New Roman"/>
          <w:sz w:val="24"/>
          <w:szCs w:val="24"/>
        </w:rPr>
        <w:t xml:space="preserve"> </w:t>
      </w:r>
      <w:r w:rsidR="005419F8">
        <w:rPr>
          <w:rFonts w:ascii="Times New Roman" w:hAnsi="Times New Roman" w:cs="Times New Roman"/>
          <w:sz w:val="24"/>
          <w:szCs w:val="24"/>
        </w:rPr>
        <w:t xml:space="preserve">with time periods </w:t>
      </w:r>
      <w:r w:rsidR="007C0C17">
        <w:rPr>
          <w:rFonts w:ascii="Times New Roman" w:hAnsi="Times New Roman" w:cs="Times New Roman"/>
          <w:sz w:val="24"/>
          <w:szCs w:val="24"/>
        </w:rPr>
        <w:t xml:space="preserve">of </w:t>
      </w:r>
      <w:r w:rsidR="009F4C05" w:rsidRPr="0062082D">
        <w:rPr>
          <w:rFonts w:ascii="Times New Roman" w:hAnsi="Times New Roman" w:cs="Times New Roman"/>
          <w:sz w:val="24"/>
          <w:szCs w:val="24"/>
        </w:rPr>
        <w:t>model training</w:t>
      </w:r>
      <w:r w:rsidR="007C0C17">
        <w:rPr>
          <w:rFonts w:ascii="Times New Roman" w:hAnsi="Times New Roman" w:cs="Times New Roman"/>
          <w:sz w:val="24"/>
          <w:szCs w:val="24"/>
        </w:rPr>
        <w:t xml:space="preserve"> (though Schmidt stability was not a predictor variable)</w:t>
      </w:r>
      <w:r w:rsidR="009F4C05" w:rsidRPr="0062082D">
        <w:rPr>
          <w:rFonts w:ascii="Times New Roman" w:hAnsi="Times New Roman" w:cs="Times New Roman"/>
          <w:sz w:val="24"/>
          <w:szCs w:val="24"/>
        </w:rPr>
        <w:t xml:space="preserve">, and yellow coincide with the </w:t>
      </w:r>
      <w:r w:rsidR="0069394F" w:rsidRPr="0062082D">
        <w:rPr>
          <w:rFonts w:ascii="Times New Roman" w:hAnsi="Times New Roman" w:cs="Times New Roman"/>
          <w:sz w:val="24"/>
          <w:szCs w:val="24"/>
        </w:rPr>
        <w:t>model testing set.</w:t>
      </w:r>
      <w:r w:rsidR="003C7937" w:rsidRPr="0062082D">
        <w:rPr>
          <w:rFonts w:ascii="Times New Roman" w:hAnsi="Times New Roman" w:cs="Times New Roman"/>
          <w:sz w:val="24"/>
          <w:szCs w:val="24"/>
        </w:rPr>
        <w:t xml:space="preserve"> Schmidt stability estimates the reservoir’s resistance to mixing</w:t>
      </w:r>
      <w:r w:rsidR="007C0C17">
        <w:rPr>
          <w:rFonts w:ascii="Times New Roman" w:hAnsi="Times New Roman" w:cs="Times New Roman"/>
          <w:sz w:val="24"/>
          <w:szCs w:val="24"/>
        </w:rPr>
        <w:t>, so higher values indicate more strongly stratified conditions</w:t>
      </w:r>
      <w:r w:rsidR="001C41E6">
        <w:rPr>
          <w:rFonts w:ascii="Times New Roman" w:hAnsi="Times New Roman" w:cs="Times New Roman"/>
          <w:sz w:val="24"/>
          <w:szCs w:val="24"/>
        </w:rPr>
        <w:t xml:space="preserve"> and 0 indicates completely mixed conditions</w:t>
      </w:r>
      <w:r w:rsidR="007C0C17">
        <w:rPr>
          <w:rFonts w:ascii="Times New Roman" w:hAnsi="Times New Roman" w:cs="Times New Roman"/>
          <w:sz w:val="24"/>
          <w:szCs w:val="24"/>
        </w:rPr>
        <w:t>.</w:t>
      </w:r>
      <w:r w:rsidR="001C41E6">
        <w:rPr>
          <w:rFonts w:ascii="Times New Roman" w:hAnsi="Times New Roman" w:cs="Times New Roman"/>
          <w:sz w:val="24"/>
          <w:szCs w:val="24"/>
        </w:rPr>
        <w:t xml:space="preserve"> The grey areas denote the “warm” season</w:t>
      </w:r>
      <w:r w:rsidR="00861CDD">
        <w:rPr>
          <w:rFonts w:ascii="Times New Roman" w:hAnsi="Times New Roman" w:cs="Times New Roman"/>
          <w:sz w:val="24"/>
          <w:szCs w:val="24"/>
        </w:rPr>
        <w:t xml:space="preserve"> when</w:t>
      </w:r>
      <w:r w:rsidR="001B3CC9">
        <w:rPr>
          <w:rFonts w:ascii="Times New Roman" w:hAnsi="Times New Roman" w:cs="Times New Roman"/>
          <w:sz w:val="24"/>
          <w:szCs w:val="24"/>
        </w:rPr>
        <w:t xml:space="preserve"> intermittent mixing and stratification occur</w:t>
      </w:r>
      <w:r w:rsidR="00861CDD">
        <w:rPr>
          <w:rFonts w:ascii="Times New Roman" w:hAnsi="Times New Roman" w:cs="Times New Roman"/>
          <w:sz w:val="24"/>
          <w:szCs w:val="24"/>
        </w:rPr>
        <w:t xml:space="preserve"> in polymictic reservoirs (Eagle Mountain, Richland-Chambers)</w:t>
      </w:r>
      <w:r w:rsidR="001B3CC9">
        <w:rPr>
          <w:rFonts w:ascii="Times New Roman" w:hAnsi="Times New Roman" w:cs="Times New Roman"/>
          <w:sz w:val="24"/>
          <w:szCs w:val="24"/>
        </w:rPr>
        <w:t xml:space="preserve"> and when stable stratification occurs in </w:t>
      </w:r>
      <w:proofErr w:type="spellStart"/>
      <w:r w:rsidR="001B3CC9">
        <w:rPr>
          <w:rFonts w:ascii="Times New Roman" w:hAnsi="Times New Roman" w:cs="Times New Roman"/>
          <w:sz w:val="24"/>
          <w:szCs w:val="24"/>
        </w:rPr>
        <w:t>monomictic</w:t>
      </w:r>
      <w:proofErr w:type="spellEnd"/>
      <w:r w:rsidR="001B3CC9">
        <w:rPr>
          <w:rFonts w:ascii="Times New Roman" w:hAnsi="Times New Roman" w:cs="Times New Roman"/>
          <w:sz w:val="24"/>
          <w:szCs w:val="24"/>
        </w:rPr>
        <w:t xml:space="preserve"> reservoirs (Fayetteville, Maumelle)</w:t>
      </w:r>
    </w:p>
    <w:p w14:paraId="05B51941" w14:textId="33DFE80A" w:rsidR="006D560D" w:rsidRDefault="006D560D" w:rsidP="006D560D"/>
    <w:p w14:paraId="7964D62B" w14:textId="5087E3EC" w:rsidR="006B7F24" w:rsidRDefault="005F10C2" w:rsidP="006D560D">
      <w:r>
        <w:rPr>
          <w:noProof/>
        </w:rPr>
        <w:lastRenderedPageBreak/>
        <w:drawing>
          <wp:inline distT="0" distB="0" distL="0" distR="0" wp14:anchorId="6C79DF38" wp14:editId="7FED5499">
            <wp:extent cx="5943600" cy="5943600"/>
            <wp:effectExtent l="0" t="0" r="0" b="0"/>
            <wp:docPr id="585417650" name="Picture 585417650" descr="A graph of different types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7650" name="Picture 1" descr="A graph of different types of temperature&#10;&#10;Description automatically generated with medium confidence"/>
                    <pic:cNvPicPr/>
                  </pic:nvPicPr>
                  <pic:blipFill>
                    <a:blip r:embed="rId12"/>
                    <a:stretch>
                      <a:fillRect/>
                    </a:stretch>
                  </pic:blipFill>
                  <pic:spPr>
                    <a:xfrm>
                      <a:off x="0" y="0"/>
                      <a:ext cx="5943600" cy="5943600"/>
                    </a:xfrm>
                    <a:prstGeom prst="rect">
                      <a:avLst/>
                    </a:prstGeom>
                  </pic:spPr>
                </pic:pic>
              </a:graphicData>
            </a:graphic>
          </wp:inline>
        </w:drawing>
      </w:r>
      <w:r w:rsidR="00221192" w:rsidRPr="009B51DD">
        <w:rPr>
          <w:rFonts w:ascii="Times New Roman" w:hAnsi="Times New Roman" w:cs="Times New Roman"/>
          <w:sz w:val="24"/>
          <w:szCs w:val="24"/>
        </w:rPr>
        <w:t>Fig</w:t>
      </w:r>
      <w:r w:rsidR="00F071F9" w:rsidRPr="009B51DD">
        <w:rPr>
          <w:rFonts w:ascii="Times New Roman" w:hAnsi="Times New Roman" w:cs="Times New Roman"/>
          <w:sz w:val="24"/>
          <w:szCs w:val="24"/>
        </w:rPr>
        <w:t xml:space="preserve">. </w:t>
      </w:r>
      <w:r w:rsidR="00EA4ED9" w:rsidRPr="009B51DD">
        <w:rPr>
          <w:rFonts w:ascii="Times New Roman" w:hAnsi="Times New Roman" w:cs="Times New Roman"/>
          <w:sz w:val="24"/>
          <w:szCs w:val="24"/>
        </w:rPr>
        <w:t>3</w:t>
      </w:r>
      <w:r w:rsidR="00221192" w:rsidRPr="009B51DD">
        <w:rPr>
          <w:rFonts w:ascii="Times New Roman" w:hAnsi="Times New Roman" w:cs="Times New Roman"/>
          <w:sz w:val="24"/>
          <w:szCs w:val="24"/>
        </w:rPr>
        <w:t xml:space="preserve">. </w:t>
      </w:r>
      <w:r w:rsidR="00086D24" w:rsidRPr="009B51DD">
        <w:rPr>
          <w:rFonts w:ascii="Times New Roman" w:hAnsi="Times New Roman" w:cs="Times New Roman"/>
          <w:sz w:val="24"/>
          <w:szCs w:val="24"/>
        </w:rPr>
        <w:t>Time series of t</w:t>
      </w:r>
      <w:r w:rsidR="00F071F9" w:rsidRPr="009B51DD">
        <w:rPr>
          <w:rFonts w:ascii="Times New Roman" w:hAnsi="Times New Roman" w:cs="Times New Roman"/>
          <w:sz w:val="24"/>
          <w:szCs w:val="24"/>
        </w:rPr>
        <w:t xml:space="preserve">emperature (top panel) and </w:t>
      </w:r>
      <w:r w:rsidR="00086D24" w:rsidRPr="009B51DD">
        <w:rPr>
          <w:rFonts w:ascii="Times New Roman" w:hAnsi="Times New Roman" w:cs="Times New Roman"/>
          <w:sz w:val="24"/>
          <w:szCs w:val="24"/>
        </w:rPr>
        <w:t xml:space="preserve">dissolved oxygen (DO; bottom panel) </w:t>
      </w:r>
      <w:r w:rsidR="004621CB" w:rsidRPr="009B51DD">
        <w:rPr>
          <w:rFonts w:ascii="Times New Roman" w:hAnsi="Times New Roman" w:cs="Times New Roman"/>
          <w:sz w:val="24"/>
          <w:szCs w:val="24"/>
        </w:rPr>
        <w:t>at the surface and bottom (8.5-10 m</w:t>
      </w:r>
      <w:r w:rsidR="007153CF" w:rsidRPr="009B51DD">
        <w:rPr>
          <w:rFonts w:ascii="Times New Roman" w:hAnsi="Times New Roman" w:cs="Times New Roman"/>
          <w:sz w:val="24"/>
          <w:szCs w:val="24"/>
        </w:rPr>
        <w:t>; see Methods</w:t>
      </w:r>
      <w:r w:rsidR="004621CB" w:rsidRPr="009B51DD">
        <w:rPr>
          <w:rFonts w:ascii="Times New Roman" w:hAnsi="Times New Roman" w:cs="Times New Roman"/>
          <w:sz w:val="24"/>
          <w:szCs w:val="24"/>
        </w:rPr>
        <w:t>) measurement stations</w:t>
      </w:r>
      <w:r w:rsidR="007153CF" w:rsidRPr="009B51DD">
        <w:rPr>
          <w:rFonts w:ascii="Times New Roman" w:hAnsi="Times New Roman" w:cs="Times New Roman"/>
          <w:sz w:val="24"/>
          <w:szCs w:val="24"/>
        </w:rPr>
        <w:t xml:space="preserve"> for each reservoir. Blue data points were used for </w:t>
      </w:r>
      <w:r w:rsidR="00F47E62" w:rsidRPr="009B51DD">
        <w:rPr>
          <w:rFonts w:ascii="Times New Roman" w:hAnsi="Times New Roman" w:cs="Times New Roman"/>
          <w:sz w:val="24"/>
          <w:szCs w:val="24"/>
        </w:rPr>
        <w:t xml:space="preserve">model </w:t>
      </w:r>
      <w:r w:rsidR="007153CF" w:rsidRPr="009B51DD">
        <w:rPr>
          <w:rFonts w:ascii="Times New Roman" w:hAnsi="Times New Roman" w:cs="Times New Roman"/>
          <w:sz w:val="24"/>
          <w:szCs w:val="24"/>
        </w:rPr>
        <w:t>training</w:t>
      </w:r>
      <w:r w:rsidR="00F47E62" w:rsidRPr="009B51DD">
        <w:rPr>
          <w:rFonts w:ascii="Times New Roman" w:hAnsi="Times New Roman" w:cs="Times New Roman"/>
          <w:sz w:val="24"/>
          <w:szCs w:val="24"/>
        </w:rPr>
        <w:t xml:space="preserve">, while yellow data points were held as the testing set. Note that the </w:t>
      </w:r>
      <w:r w:rsidR="008A18A7" w:rsidRPr="009B51DD">
        <w:rPr>
          <w:rFonts w:ascii="Times New Roman" w:hAnsi="Times New Roman" w:cs="Times New Roman"/>
          <w:sz w:val="24"/>
          <w:szCs w:val="24"/>
        </w:rPr>
        <w:t>x-axis has slightly different resolution depending on the reservoir due to differences in length of available time series.</w:t>
      </w:r>
      <w:r w:rsidR="00086D24">
        <w:t xml:space="preserve"> </w:t>
      </w:r>
      <w:r w:rsidR="00221192">
        <w:t xml:space="preserve"> </w:t>
      </w:r>
    </w:p>
    <w:p w14:paraId="3E40F970" w14:textId="77777777" w:rsidR="006B7F24" w:rsidRDefault="006B7F24" w:rsidP="006D560D"/>
    <w:p w14:paraId="7CD7700B" w14:textId="77777777" w:rsidR="006B7F24" w:rsidRDefault="006B7F24" w:rsidP="006D560D"/>
    <w:p w14:paraId="40C77E58" w14:textId="77777777" w:rsidR="006B7F24" w:rsidRDefault="006B7F24" w:rsidP="006D560D"/>
    <w:p w14:paraId="76AD94BB" w14:textId="77777777" w:rsidR="006B7F24" w:rsidRDefault="006B7F24" w:rsidP="006D560D"/>
    <w:p w14:paraId="507BB1AF" w14:textId="77777777" w:rsidR="006B7F24" w:rsidRDefault="006B7F24" w:rsidP="006D560D"/>
    <w:p w14:paraId="59F3B143" w14:textId="77777777" w:rsidR="006B7F24" w:rsidRDefault="006B7F24" w:rsidP="006D560D"/>
    <w:p w14:paraId="7128846A" w14:textId="77777777" w:rsidR="006B7F24" w:rsidRDefault="006B7F24" w:rsidP="006D560D"/>
    <w:p w14:paraId="7B9B5FB0" w14:textId="77777777" w:rsidR="006B7F24" w:rsidRDefault="006B7F24" w:rsidP="006D560D"/>
    <w:p w14:paraId="13A26DDC" w14:textId="059C18B1" w:rsidR="00897BB3" w:rsidRDefault="009011EB" w:rsidP="006D560D">
      <w:r>
        <w:rPr>
          <w:noProof/>
        </w:rPr>
        <w:lastRenderedPageBreak/>
        <w:drawing>
          <wp:inline distT="0" distB="0" distL="0" distR="0" wp14:anchorId="278C9505" wp14:editId="52B7CE61">
            <wp:extent cx="6496050" cy="3897630"/>
            <wp:effectExtent l="0" t="0" r="0" b="0"/>
            <wp:docPr id="917232972" name="Picture 9172329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2972" name="Picture 1" descr="A screenshot of a computer screen&#10;&#10;Description automatically generated"/>
                    <pic:cNvPicPr/>
                  </pic:nvPicPr>
                  <pic:blipFill>
                    <a:blip r:embed="rId13"/>
                    <a:stretch>
                      <a:fillRect/>
                    </a:stretch>
                  </pic:blipFill>
                  <pic:spPr>
                    <a:xfrm>
                      <a:off x="0" y="0"/>
                      <a:ext cx="6496050" cy="3897630"/>
                    </a:xfrm>
                    <a:prstGeom prst="rect">
                      <a:avLst/>
                    </a:prstGeom>
                  </pic:spPr>
                </pic:pic>
              </a:graphicData>
            </a:graphic>
          </wp:inline>
        </w:drawing>
      </w:r>
    </w:p>
    <w:p w14:paraId="2A5A8006" w14:textId="59B714C6" w:rsidR="00897BB3" w:rsidRDefault="00897BB3" w:rsidP="006D560D"/>
    <w:p w14:paraId="6330D7AB" w14:textId="5FEC0FCE" w:rsidR="00897BB3" w:rsidRDefault="00897BB3" w:rsidP="006D560D"/>
    <w:p w14:paraId="73DC1E4E" w14:textId="41A8A058" w:rsidR="00C64787" w:rsidRPr="008B21A7" w:rsidRDefault="006D560D" w:rsidP="0003555B">
      <w:pPr>
        <w:rPr>
          <w:rFonts w:ascii="Times New Roman" w:hAnsi="Times New Roman" w:cs="Times New Roman"/>
          <w:sz w:val="24"/>
          <w:szCs w:val="24"/>
        </w:rPr>
      </w:pPr>
      <w:r w:rsidRPr="009B51DD">
        <w:rPr>
          <w:rFonts w:ascii="Times New Roman" w:hAnsi="Times New Roman" w:cs="Times New Roman"/>
          <w:sz w:val="24"/>
          <w:szCs w:val="24"/>
        </w:rPr>
        <w:t>Fig</w:t>
      </w:r>
      <w:r w:rsidR="009B51DD" w:rsidRPr="009B51DD">
        <w:rPr>
          <w:rFonts w:ascii="Times New Roman" w:hAnsi="Times New Roman" w:cs="Times New Roman"/>
          <w:sz w:val="24"/>
          <w:szCs w:val="24"/>
        </w:rPr>
        <w:t xml:space="preserve">. </w:t>
      </w:r>
      <w:r w:rsidRPr="009B51DD">
        <w:rPr>
          <w:rFonts w:ascii="Times New Roman" w:hAnsi="Times New Roman" w:cs="Times New Roman"/>
          <w:sz w:val="24"/>
          <w:szCs w:val="24"/>
        </w:rPr>
        <w:t>4.</w:t>
      </w:r>
      <w:r w:rsidR="009A443B">
        <w:rPr>
          <w:rFonts w:ascii="Times New Roman" w:hAnsi="Times New Roman" w:cs="Times New Roman"/>
          <w:sz w:val="24"/>
          <w:szCs w:val="24"/>
        </w:rPr>
        <w:t xml:space="preserve"> </w:t>
      </w:r>
      <w:r w:rsidR="009019A6">
        <w:rPr>
          <w:rFonts w:ascii="Times New Roman" w:hAnsi="Times New Roman" w:cs="Times New Roman"/>
          <w:sz w:val="24"/>
          <w:szCs w:val="24"/>
        </w:rPr>
        <w:t>Comparison of daily root mean square error (</w:t>
      </w:r>
      <w:commentRangeStart w:id="121"/>
      <w:r w:rsidR="009019A6">
        <w:rPr>
          <w:rFonts w:ascii="Times New Roman" w:hAnsi="Times New Roman" w:cs="Times New Roman"/>
          <w:sz w:val="24"/>
          <w:szCs w:val="24"/>
        </w:rPr>
        <w:t>RMSE</w:t>
      </w:r>
      <w:commentRangeEnd w:id="121"/>
      <w:r w:rsidR="0052591D">
        <w:rPr>
          <w:rStyle w:val="CommentReference"/>
        </w:rPr>
        <w:commentReference w:id="121"/>
      </w:r>
      <w:r w:rsidR="009019A6">
        <w:rPr>
          <w:rFonts w:ascii="Times New Roman" w:hAnsi="Times New Roman" w:cs="Times New Roman"/>
          <w:sz w:val="24"/>
          <w:szCs w:val="24"/>
        </w:rPr>
        <w:t>; colored small points)</w:t>
      </w:r>
      <w:r w:rsidR="00A10C20">
        <w:rPr>
          <w:rFonts w:ascii="Times New Roman" w:hAnsi="Times New Roman" w:cs="Times New Roman"/>
          <w:sz w:val="24"/>
          <w:szCs w:val="24"/>
        </w:rPr>
        <w:t xml:space="preserve"> of dissolved oxygen (DO) predictions</w:t>
      </w:r>
      <w:r w:rsidR="00987AC2">
        <w:rPr>
          <w:rFonts w:ascii="Times New Roman" w:hAnsi="Times New Roman" w:cs="Times New Roman"/>
          <w:sz w:val="24"/>
          <w:szCs w:val="24"/>
        </w:rPr>
        <w:t xml:space="preserve"> between seasons at two polymictic (Eagle Mountain, Richland-Chambers) and two </w:t>
      </w:r>
      <w:proofErr w:type="spellStart"/>
      <w:r w:rsidR="00987AC2">
        <w:rPr>
          <w:rFonts w:ascii="Times New Roman" w:hAnsi="Times New Roman" w:cs="Times New Roman"/>
          <w:sz w:val="24"/>
          <w:szCs w:val="24"/>
        </w:rPr>
        <w:t>monomictic</w:t>
      </w:r>
      <w:proofErr w:type="spellEnd"/>
      <w:r w:rsidR="00987AC2">
        <w:rPr>
          <w:rFonts w:ascii="Times New Roman" w:hAnsi="Times New Roman" w:cs="Times New Roman"/>
          <w:sz w:val="24"/>
          <w:szCs w:val="24"/>
        </w:rPr>
        <w:t xml:space="preserve"> (Fayetteville, Maumelle) reservoirs.</w:t>
      </w:r>
      <w:r w:rsidR="005E537A">
        <w:rPr>
          <w:rFonts w:ascii="Times New Roman" w:hAnsi="Times New Roman" w:cs="Times New Roman"/>
          <w:sz w:val="24"/>
          <w:szCs w:val="24"/>
        </w:rPr>
        <w:t xml:space="preserve"> </w:t>
      </w:r>
      <w:r w:rsidR="005E537A"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polymictic reservoirs</w:t>
      </w:r>
      <w:r w:rsidR="005E537A" w:rsidRPr="009B51DD">
        <w:rPr>
          <w:rFonts w:ascii="Times New Roman" w:hAnsi="Times New Roman" w:cs="Times New Roman"/>
          <w:sz w:val="24"/>
          <w:szCs w:val="24"/>
        </w:rPr>
        <w:t xml:space="preserve"> would intermittently mix and stratify.</w:t>
      </w:r>
      <w:r w:rsidR="009019A6">
        <w:rPr>
          <w:rFonts w:ascii="Times New Roman" w:hAnsi="Times New Roman" w:cs="Times New Roman"/>
          <w:sz w:val="24"/>
          <w:szCs w:val="24"/>
        </w:rPr>
        <w:t xml:space="preserve"> </w:t>
      </w:r>
      <w:r w:rsidR="005E58D3">
        <w:rPr>
          <w:rFonts w:ascii="Times New Roman" w:hAnsi="Times New Roman" w:cs="Times New Roman"/>
          <w:sz w:val="24"/>
          <w:szCs w:val="24"/>
        </w:rPr>
        <w:t>L</w:t>
      </w:r>
      <w:r w:rsidR="00B82959">
        <w:rPr>
          <w:rFonts w:ascii="Times New Roman" w:hAnsi="Times New Roman" w:cs="Times New Roman"/>
          <w:sz w:val="24"/>
          <w:szCs w:val="24"/>
        </w:rPr>
        <w:t>arge black points</w:t>
      </w:r>
      <w:r w:rsidR="008B21A7">
        <w:rPr>
          <w:rFonts w:ascii="Times New Roman" w:hAnsi="Times New Roman" w:cs="Times New Roman"/>
          <w:sz w:val="24"/>
          <w:szCs w:val="24"/>
        </w:rPr>
        <w:t xml:space="preserve"> and error bars</w:t>
      </w:r>
      <w:r w:rsidR="00B82959">
        <w:rPr>
          <w:rFonts w:ascii="Times New Roman" w:hAnsi="Times New Roman" w:cs="Times New Roman"/>
          <w:sz w:val="24"/>
          <w:szCs w:val="24"/>
        </w:rPr>
        <w:t xml:space="preserve"> are estimated </w:t>
      </w:r>
      <w:r w:rsidR="005E58D3">
        <w:rPr>
          <w:rFonts w:ascii="Times New Roman" w:hAnsi="Times New Roman" w:cs="Times New Roman"/>
          <w:sz w:val="24"/>
          <w:szCs w:val="24"/>
        </w:rPr>
        <w:t xml:space="preserve">marginal means </w:t>
      </w:r>
      <w:r w:rsidR="008B21A7">
        <w:rPr>
          <w:rFonts w:ascii="Times New Roman" w:hAnsi="Times New Roman" w:cs="Times New Roman"/>
          <w:sz w:val="24"/>
          <w:szCs w:val="24"/>
        </w:rPr>
        <w:t>±</w:t>
      </w:r>
      <w:r w:rsidR="005E58D3">
        <w:rPr>
          <w:rFonts w:ascii="Times New Roman" w:hAnsi="Times New Roman" w:cs="Times New Roman"/>
          <w:sz w:val="24"/>
          <w:szCs w:val="24"/>
        </w:rPr>
        <w:t xml:space="preserve"> 95% confidence </w:t>
      </w:r>
      <w:r w:rsidR="008B21A7">
        <w:rPr>
          <w:rFonts w:ascii="Times New Roman" w:hAnsi="Times New Roman" w:cs="Times New Roman"/>
          <w:sz w:val="24"/>
          <w:szCs w:val="24"/>
        </w:rPr>
        <w:t>interval</w:t>
      </w:r>
      <w:r w:rsidR="00214404" w:rsidRPr="009B51DD">
        <w:rPr>
          <w:rFonts w:ascii="Times New Roman" w:hAnsi="Times New Roman" w:cs="Times New Roman"/>
          <w:sz w:val="24"/>
          <w:szCs w:val="24"/>
        </w:rPr>
        <w:t xml:space="preserve">. </w:t>
      </w:r>
      <w:r w:rsidR="008B21A7">
        <w:rPr>
          <w:rFonts w:ascii="Times New Roman" w:hAnsi="Times New Roman" w:cs="Times New Roman"/>
          <w:sz w:val="24"/>
          <w:szCs w:val="24"/>
        </w:rPr>
        <w:t>M</w:t>
      </w:r>
      <w:r w:rsidR="006D7BC2" w:rsidRPr="009B51DD">
        <w:rPr>
          <w:rFonts w:ascii="Times New Roman" w:hAnsi="Times New Roman" w:cs="Times New Roman"/>
          <w:sz w:val="24"/>
          <w:szCs w:val="24"/>
        </w:rPr>
        <w:t>odel predictions</w:t>
      </w:r>
      <w:r w:rsidR="008B21A7">
        <w:rPr>
          <w:rFonts w:ascii="Times New Roman" w:hAnsi="Times New Roman" w:cs="Times New Roman"/>
          <w:sz w:val="24"/>
          <w:szCs w:val="24"/>
        </w:rPr>
        <w:t xml:space="preserve"> were</w:t>
      </w:r>
      <w:r w:rsidR="006D7BC2" w:rsidRPr="009B51DD">
        <w:rPr>
          <w:rFonts w:ascii="Times New Roman" w:hAnsi="Times New Roman" w:cs="Times New Roman"/>
          <w:sz w:val="24"/>
          <w:szCs w:val="24"/>
        </w:rPr>
        <w:t xml:space="preserve"> made at the surface (0 m), middle (5 m) and bottom (8.5</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6D7BC2" w:rsidRPr="009B51DD">
        <w:rPr>
          <w:rFonts w:ascii="Times New Roman" w:hAnsi="Times New Roman" w:cs="Times New Roman"/>
          <w:sz w:val="24"/>
          <w:szCs w:val="24"/>
        </w:rPr>
        <w:t xml:space="preserve">). </w:t>
      </w:r>
      <w:r w:rsidR="006743A6">
        <w:rPr>
          <w:rFonts w:ascii="Times New Roman" w:hAnsi="Times New Roman" w:cs="Times New Roman"/>
          <w:sz w:val="24"/>
          <w:szCs w:val="24"/>
        </w:rPr>
        <w:t>Asterisks</w:t>
      </w:r>
      <w:r w:rsidR="006D7BC2" w:rsidRPr="009B51DD">
        <w:rPr>
          <w:rFonts w:ascii="Times New Roman" w:hAnsi="Times New Roman" w:cs="Times New Roman"/>
          <w:sz w:val="24"/>
          <w:szCs w:val="24"/>
        </w:rPr>
        <w:t xml:space="preserve"> indicate</w:t>
      </w:r>
      <w:r w:rsidR="006743A6">
        <w:rPr>
          <w:rFonts w:ascii="Times New Roman" w:hAnsi="Times New Roman" w:cs="Times New Roman"/>
          <w:sz w:val="24"/>
          <w:szCs w:val="24"/>
        </w:rPr>
        <w:t xml:space="preserve"> significant (P&lt;0.05)</w:t>
      </w:r>
      <w:r w:rsidR="006D7BC2" w:rsidRPr="009B51DD">
        <w:rPr>
          <w:rFonts w:ascii="Times New Roman" w:hAnsi="Times New Roman" w:cs="Times New Roman"/>
          <w:sz w:val="24"/>
          <w:szCs w:val="24"/>
        </w:rPr>
        <w:t xml:space="preserve"> differences </w:t>
      </w:r>
      <w:r w:rsidR="006743A6">
        <w:rPr>
          <w:rFonts w:ascii="Times New Roman" w:hAnsi="Times New Roman" w:cs="Times New Roman"/>
          <w:sz w:val="24"/>
          <w:szCs w:val="24"/>
        </w:rPr>
        <w:t>between seas</w:t>
      </w:r>
      <w:r w:rsidR="00C1427F">
        <w:rPr>
          <w:rFonts w:ascii="Times New Roman" w:hAnsi="Times New Roman" w:cs="Times New Roman"/>
          <w:sz w:val="24"/>
          <w:szCs w:val="24"/>
        </w:rPr>
        <w:t>onal means within reservoirs and depths</w:t>
      </w:r>
      <w:r w:rsidR="009B51DD" w:rsidRPr="009B51DD">
        <w:rPr>
          <w:rFonts w:ascii="Times New Roman" w:hAnsi="Times New Roman" w:cs="Times New Roman"/>
          <w:sz w:val="24"/>
          <w:szCs w:val="24"/>
        </w:rPr>
        <w:t>.</w:t>
      </w:r>
    </w:p>
    <w:p w14:paraId="7977FAC6" w14:textId="37A093EE" w:rsidR="00C64787" w:rsidRDefault="00E60668" w:rsidP="006D560D">
      <w:r>
        <w:rPr>
          <w:noProof/>
        </w:rPr>
        <w:lastRenderedPageBreak/>
        <w:drawing>
          <wp:inline distT="0" distB="0" distL="0" distR="0" wp14:anchorId="2657DAE4" wp14:editId="06B7DB46">
            <wp:extent cx="5943600" cy="5943600"/>
            <wp:effectExtent l="0" t="0" r="0" b="0"/>
            <wp:docPr id="926203531" name="Picture 92620353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03531" name="Picture 1" descr="A chart of different colors&#10;&#10;Description automatically generated"/>
                    <pic:cNvPicPr/>
                  </pic:nvPicPr>
                  <pic:blipFill>
                    <a:blip r:embed="rId14"/>
                    <a:stretch>
                      <a:fillRect/>
                    </a:stretch>
                  </pic:blipFill>
                  <pic:spPr>
                    <a:xfrm>
                      <a:off x="0" y="0"/>
                      <a:ext cx="5943600" cy="5943600"/>
                    </a:xfrm>
                    <a:prstGeom prst="rect">
                      <a:avLst/>
                    </a:prstGeom>
                  </pic:spPr>
                </pic:pic>
              </a:graphicData>
            </a:graphic>
          </wp:inline>
        </w:drawing>
      </w:r>
    </w:p>
    <w:p w14:paraId="4586EB34" w14:textId="4638B4C8" w:rsidR="00C64787" w:rsidRPr="009B51DD" w:rsidRDefault="00C64787" w:rsidP="006D560D">
      <w:pPr>
        <w:rPr>
          <w:rFonts w:ascii="Times New Roman" w:hAnsi="Times New Roman" w:cs="Times New Roman"/>
          <w:sz w:val="24"/>
          <w:szCs w:val="24"/>
        </w:rPr>
      </w:pPr>
      <w:r w:rsidRPr="009B51DD">
        <w:rPr>
          <w:rFonts w:ascii="Times New Roman" w:hAnsi="Times New Roman" w:cs="Times New Roman"/>
          <w:sz w:val="24"/>
          <w:szCs w:val="24"/>
        </w:rPr>
        <w:t>Fig</w:t>
      </w:r>
      <w:r w:rsidR="000A1063" w:rsidRPr="009B51DD">
        <w:rPr>
          <w:rFonts w:ascii="Times New Roman" w:hAnsi="Times New Roman" w:cs="Times New Roman"/>
          <w:sz w:val="24"/>
          <w:szCs w:val="24"/>
        </w:rPr>
        <w:t xml:space="preserve">. </w:t>
      </w:r>
      <w:r w:rsidRPr="009B51DD">
        <w:rPr>
          <w:rFonts w:ascii="Times New Roman" w:hAnsi="Times New Roman" w:cs="Times New Roman"/>
          <w:sz w:val="24"/>
          <w:szCs w:val="24"/>
        </w:rPr>
        <w:t xml:space="preserve">5. </w:t>
      </w:r>
      <w:commentRangeStart w:id="122"/>
      <w:r w:rsidR="00AB3170">
        <w:rPr>
          <w:rFonts w:ascii="Times New Roman" w:hAnsi="Times New Roman" w:cs="Times New Roman"/>
          <w:sz w:val="24"/>
          <w:szCs w:val="24"/>
        </w:rPr>
        <w:t>Daily d</w:t>
      </w:r>
      <w:r w:rsidR="006D7BC2" w:rsidRPr="009B51DD">
        <w:rPr>
          <w:rFonts w:ascii="Times New Roman" w:hAnsi="Times New Roman" w:cs="Times New Roman"/>
          <w:sz w:val="24"/>
          <w:szCs w:val="24"/>
        </w:rPr>
        <w:t xml:space="preserve">issolved </w:t>
      </w:r>
      <w:commentRangeEnd w:id="122"/>
      <w:r w:rsidR="0052591D">
        <w:rPr>
          <w:rStyle w:val="CommentReference"/>
        </w:rPr>
        <w:commentReference w:id="122"/>
      </w:r>
      <w:r w:rsidR="006D7BC2" w:rsidRPr="009B51DD">
        <w:rPr>
          <w:rFonts w:ascii="Times New Roman" w:hAnsi="Times New Roman" w:cs="Times New Roman"/>
          <w:sz w:val="24"/>
          <w:szCs w:val="24"/>
        </w:rPr>
        <w:t>oxygen</w:t>
      </w:r>
      <w:r w:rsidR="00AB3170">
        <w:rPr>
          <w:rFonts w:ascii="Times New Roman" w:hAnsi="Times New Roman" w:cs="Times New Roman"/>
          <w:sz w:val="24"/>
          <w:szCs w:val="24"/>
        </w:rPr>
        <w:t xml:space="preserve"> (DO)</w:t>
      </w:r>
      <w:r w:rsidR="006C33EE">
        <w:rPr>
          <w:rFonts w:ascii="Times New Roman" w:hAnsi="Times New Roman" w:cs="Times New Roman"/>
          <w:sz w:val="24"/>
          <w:szCs w:val="24"/>
        </w:rPr>
        <w:t xml:space="preserve"> prediction errors (</w:t>
      </w:r>
      <w:r w:rsidR="004A34BE" w:rsidRPr="009B51DD">
        <w:rPr>
          <w:rFonts w:ascii="Times New Roman" w:hAnsi="Times New Roman" w:cs="Times New Roman"/>
          <w:sz w:val="24"/>
          <w:szCs w:val="24"/>
        </w:rPr>
        <w:t>root mean square error</w:t>
      </w:r>
      <w:r w:rsidR="006C33EE">
        <w:rPr>
          <w:rFonts w:ascii="Times New Roman" w:hAnsi="Times New Roman" w:cs="Times New Roman"/>
          <w:sz w:val="24"/>
          <w:szCs w:val="24"/>
        </w:rPr>
        <w:t xml:space="preserve">, </w:t>
      </w:r>
      <w:r w:rsidR="004A34BE" w:rsidRPr="009B51DD">
        <w:rPr>
          <w:rFonts w:ascii="Times New Roman" w:hAnsi="Times New Roman" w:cs="Times New Roman"/>
          <w:sz w:val="24"/>
          <w:szCs w:val="24"/>
        </w:rPr>
        <w:t xml:space="preserve">RMSE) </w:t>
      </w:r>
      <w:r w:rsidR="006C33EE">
        <w:rPr>
          <w:rFonts w:ascii="Times New Roman" w:hAnsi="Times New Roman" w:cs="Times New Roman"/>
          <w:sz w:val="24"/>
          <w:szCs w:val="24"/>
        </w:rPr>
        <w:t>regressed on</w:t>
      </w:r>
      <w:r w:rsidR="004A34BE" w:rsidRPr="009B51DD">
        <w:rPr>
          <w:rFonts w:ascii="Times New Roman" w:hAnsi="Times New Roman" w:cs="Times New Roman"/>
          <w:sz w:val="24"/>
          <w:szCs w:val="24"/>
        </w:rPr>
        <w:t xml:space="preserve"> </w:t>
      </w:r>
      <w:r w:rsidR="00261771" w:rsidRPr="009B51DD">
        <w:rPr>
          <w:rFonts w:ascii="Times New Roman" w:hAnsi="Times New Roman" w:cs="Times New Roman"/>
          <w:sz w:val="24"/>
          <w:szCs w:val="24"/>
        </w:rPr>
        <w:t>daily reservoir mixing</w:t>
      </w:r>
      <w:r w:rsidR="006D7BC2" w:rsidRPr="009B51DD">
        <w:rPr>
          <w:rFonts w:ascii="Times New Roman" w:hAnsi="Times New Roman" w:cs="Times New Roman"/>
          <w:sz w:val="24"/>
          <w:szCs w:val="24"/>
        </w:rPr>
        <w:t xml:space="preserve"> </w:t>
      </w:r>
      <w:r w:rsidR="00AB3170">
        <w:rPr>
          <w:rFonts w:ascii="Times New Roman" w:hAnsi="Times New Roman" w:cs="Times New Roman"/>
          <w:sz w:val="24"/>
          <w:szCs w:val="24"/>
        </w:rPr>
        <w:t xml:space="preserve">at two polymictic (Eagle Mountain, Richland-Chambers) and two </w:t>
      </w:r>
      <w:proofErr w:type="spellStart"/>
      <w:r w:rsidR="00AB3170">
        <w:rPr>
          <w:rFonts w:ascii="Times New Roman" w:hAnsi="Times New Roman" w:cs="Times New Roman"/>
          <w:sz w:val="24"/>
          <w:szCs w:val="24"/>
        </w:rPr>
        <w:t>monomictic</w:t>
      </w:r>
      <w:proofErr w:type="spellEnd"/>
      <w:r w:rsidR="00AB3170">
        <w:rPr>
          <w:rFonts w:ascii="Times New Roman" w:hAnsi="Times New Roman" w:cs="Times New Roman"/>
          <w:sz w:val="24"/>
          <w:szCs w:val="24"/>
        </w:rPr>
        <w:t xml:space="preserve"> (Fayetteville, Maumelle) reservoirs</w:t>
      </w:r>
      <w:r w:rsidR="00FC627A" w:rsidRPr="009B51DD">
        <w:rPr>
          <w:rFonts w:ascii="Times New Roman" w:hAnsi="Times New Roman" w:cs="Times New Roman"/>
          <w:sz w:val="24"/>
          <w:szCs w:val="24"/>
        </w:rPr>
        <w:t>. RMSE is given for predictions at the surface, middle (5 m) and bottom (8.5</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FC627A" w:rsidRPr="009B51DD">
        <w:rPr>
          <w:rFonts w:ascii="Times New Roman" w:hAnsi="Times New Roman" w:cs="Times New Roman"/>
          <w:sz w:val="24"/>
          <w:szCs w:val="24"/>
        </w:rPr>
        <w:t>)</w:t>
      </w:r>
      <w:r w:rsidR="00542C85" w:rsidRPr="009B51DD">
        <w:rPr>
          <w:rFonts w:ascii="Times New Roman" w:hAnsi="Times New Roman" w:cs="Times New Roman"/>
          <w:sz w:val="24"/>
          <w:szCs w:val="24"/>
        </w:rPr>
        <w:t>.</w:t>
      </w:r>
      <w:r w:rsidR="00261771" w:rsidRPr="009B51DD">
        <w:rPr>
          <w:rFonts w:ascii="Times New Roman" w:hAnsi="Times New Roman" w:cs="Times New Roman"/>
          <w:sz w:val="24"/>
          <w:szCs w:val="24"/>
        </w:rPr>
        <w:t xml:space="preserve"> Schmidt stability</w:t>
      </w:r>
      <w:r w:rsidR="00487F98">
        <w:rPr>
          <w:rFonts w:ascii="Times New Roman" w:hAnsi="Times New Roman" w:cs="Times New Roman"/>
          <w:sz w:val="24"/>
          <w:szCs w:val="24"/>
        </w:rPr>
        <w:t>,</w:t>
      </w:r>
      <w:r w:rsidR="006A0653" w:rsidRPr="009B51DD">
        <w:rPr>
          <w:rFonts w:ascii="Times New Roman" w:hAnsi="Times New Roman" w:cs="Times New Roman"/>
          <w:sz w:val="24"/>
          <w:szCs w:val="24"/>
        </w:rPr>
        <w:t xml:space="preserve"> estimat</w:t>
      </w:r>
      <w:r w:rsidR="00487F98">
        <w:rPr>
          <w:rFonts w:ascii="Times New Roman" w:hAnsi="Times New Roman" w:cs="Times New Roman"/>
          <w:sz w:val="24"/>
          <w:szCs w:val="24"/>
        </w:rPr>
        <w:t>ing</w:t>
      </w:r>
      <w:r w:rsidR="00261771" w:rsidRPr="009B51DD">
        <w:rPr>
          <w:rFonts w:ascii="Times New Roman" w:hAnsi="Times New Roman" w:cs="Times New Roman"/>
          <w:sz w:val="24"/>
          <w:szCs w:val="24"/>
        </w:rPr>
        <w:t xml:space="preserve"> the reservoir</w:t>
      </w:r>
      <w:r w:rsidR="00442AA7" w:rsidRPr="009B51DD">
        <w:rPr>
          <w:rFonts w:ascii="Times New Roman" w:hAnsi="Times New Roman" w:cs="Times New Roman"/>
          <w:sz w:val="24"/>
          <w:szCs w:val="24"/>
        </w:rPr>
        <w:t>’s resistance to mixing</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was calculated</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 xml:space="preserve">as the </w:t>
      </w:r>
      <w:r w:rsidR="003D171A">
        <w:rPr>
          <w:rFonts w:ascii="Times New Roman" w:hAnsi="Times New Roman" w:cs="Times New Roman"/>
          <w:sz w:val="24"/>
          <w:szCs w:val="24"/>
        </w:rPr>
        <w:t>standard deviation of Schmidt stability for each day</w:t>
      </w:r>
      <w:r w:rsidR="006C55D9" w:rsidRPr="009B51DD">
        <w:rPr>
          <w:rFonts w:ascii="Times New Roman" w:hAnsi="Times New Roman" w:cs="Times New Roman"/>
          <w:sz w:val="24"/>
          <w:szCs w:val="24"/>
        </w:rPr>
        <w:t>.</w:t>
      </w:r>
      <w:r w:rsidR="00FE673E" w:rsidRPr="009B51DD">
        <w:rPr>
          <w:rFonts w:ascii="Times New Roman" w:hAnsi="Times New Roman" w:cs="Times New Roman"/>
          <w:sz w:val="24"/>
          <w:szCs w:val="24"/>
        </w:rPr>
        <w:t xml:space="preserve"> </w:t>
      </w:r>
      <w:r w:rsidR="009B51DD" w:rsidRPr="009B51DD">
        <w:rPr>
          <w:rFonts w:ascii="Times New Roman" w:hAnsi="Times New Roman" w:cs="Times New Roman"/>
          <w:sz w:val="24"/>
          <w:szCs w:val="24"/>
        </w:rPr>
        <w:t>Significant slopes</w:t>
      </w:r>
      <w:r w:rsidR="00E60668">
        <w:rPr>
          <w:rFonts w:ascii="Times New Roman" w:hAnsi="Times New Roman" w:cs="Times New Roman"/>
          <w:sz w:val="24"/>
          <w:szCs w:val="24"/>
        </w:rPr>
        <w:t xml:space="preserve"> (asterisks; P &lt; 0.05)</w:t>
      </w:r>
      <w:r w:rsidR="009B51DD" w:rsidRPr="009B51DD">
        <w:rPr>
          <w:rFonts w:ascii="Times New Roman" w:hAnsi="Times New Roman" w:cs="Times New Roman"/>
          <w:sz w:val="24"/>
          <w:szCs w:val="24"/>
        </w:rPr>
        <w:t xml:space="preserve"> were only detected at the </w:t>
      </w:r>
      <w:r w:rsidR="00FE673E" w:rsidRPr="009B51DD">
        <w:rPr>
          <w:rFonts w:ascii="Times New Roman" w:hAnsi="Times New Roman" w:cs="Times New Roman"/>
          <w:sz w:val="24"/>
          <w:szCs w:val="24"/>
        </w:rPr>
        <w:t>middle and surface depths of Eagle Mountain</w:t>
      </w:r>
      <w:r w:rsidR="009B51DD" w:rsidRPr="009B51DD">
        <w:rPr>
          <w:rFonts w:ascii="Times New Roman" w:hAnsi="Times New Roman" w:cs="Times New Roman"/>
          <w:sz w:val="24"/>
          <w:szCs w:val="24"/>
        </w:rPr>
        <w:t>.</w:t>
      </w:r>
    </w:p>
    <w:p w14:paraId="084B9BAC" w14:textId="77777777" w:rsidR="00C64787" w:rsidRDefault="00C64787" w:rsidP="006D560D"/>
    <w:p w14:paraId="6C5231E8" w14:textId="77777777" w:rsidR="006B7F24" w:rsidRDefault="006B7F24" w:rsidP="006D560D"/>
    <w:p w14:paraId="225FC270" w14:textId="2E35EF34" w:rsidR="00E11C53" w:rsidRDefault="00B31B8C" w:rsidP="006D560D">
      <w:r>
        <w:rPr>
          <w:noProof/>
        </w:rPr>
        <w:lastRenderedPageBreak/>
        <w:drawing>
          <wp:inline distT="0" distB="0" distL="0" distR="0" wp14:anchorId="66265868" wp14:editId="0EADDA7A">
            <wp:extent cx="6798155" cy="3495675"/>
            <wp:effectExtent l="0" t="0" r="0" b="0"/>
            <wp:docPr id="425359264" name="Picture 425359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9264" name="Picture 1" descr="A screenshot of a computer screen&#10;&#10;Description automatically generated"/>
                    <pic:cNvPicPr/>
                  </pic:nvPicPr>
                  <pic:blipFill>
                    <a:blip r:embed="rId15"/>
                    <a:stretch>
                      <a:fillRect/>
                    </a:stretch>
                  </pic:blipFill>
                  <pic:spPr>
                    <a:xfrm>
                      <a:off x="0" y="0"/>
                      <a:ext cx="6801017" cy="3497147"/>
                    </a:xfrm>
                    <a:prstGeom prst="rect">
                      <a:avLst/>
                    </a:prstGeom>
                  </pic:spPr>
                </pic:pic>
              </a:graphicData>
            </a:graphic>
          </wp:inline>
        </w:drawing>
      </w:r>
    </w:p>
    <w:p w14:paraId="1218A1C9" w14:textId="1FAAA6A4" w:rsidR="00E11C53" w:rsidRPr="009B51DD" w:rsidRDefault="00E11C53" w:rsidP="006D560D">
      <w:pPr>
        <w:rPr>
          <w:rFonts w:ascii="Times New Roman" w:hAnsi="Times New Roman" w:cs="Times New Roman"/>
          <w:sz w:val="24"/>
          <w:szCs w:val="24"/>
        </w:rPr>
      </w:pPr>
      <w:r w:rsidRPr="009B51DD">
        <w:rPr>
          <w:rFonts w:ascii="Times New Roman" w:hAnsi="Times New Roman" w:cs="Times New Roman"/>
          <w:sz w:val="24"/>
          <w:szCs w:val="24"/>
        </w:rPr>
        <w:t>Fig. 6</w:t>
      </w:r>
      <w:r w:rsidR="00407E57" w:rsidRPr="009B51DD">
        <w:rPr>
          <w:rFonts w:ascii="Times New Roman" w:hAnsi="Times New Roman" w:cs="Times New Roman"/>
          <w:sz w:val="24"/>
          <w:szCs w:val="24"/>
        </w:rPr>
        <w:t xml:space="preserve">. </w:t>
      </w:r>
      <w:r w:rsidR="005B5981" w:rsidRPr="009B51DD">
        <w:rPr>
          <w:rFonts w:ascii="Times New Roman" w:hAnsi="Times New Roman" w:cs="Times New Roman"/>
          <w:sz w:val="24"/>
          <w:szCs w:val="24"/>
        </w:rPr>
        <w:t xml:space="preserve">Shapley Additive </w:t>
      </w:r>
      <w:proofErr w:type="spellStart"/>
      <w:r w:rsidR="005B5981" w:rsidRPr="009B51DD">
        <w:rPr>
          <w:rFonts w:ascii="Times New Roman" w:hAnsi="Times New Roman" w:cs="Times New Roman"/>
          <w:sz w:val="24"/>
          <w:szCs w:val="24"/>
        </w:rPr>
        <w:t>exPlanations</w:t>
      </w:r>
      <w:proofErr w:type="spellEnd"/>
      <w:r w:rsidR="005B5981" w:rsidRPr="009B51DD">
        <w:rPr>
          <w:rFonts w:ascii="Times New Roman" w:hAnsi="Times New Roman" w:cs="Times New Roman"/>
          <w:sz w:val="24"/>
          <w:szCs w:val="24"/>
        </w:rPr>
        <w:t xml:space="preserve"> (SHAP)</w:t>
      </w:r>
      <w:r w:rsidR="004F057F" w:rsidRPr="009B51DD">
        <w:rPr>
          <w:rFonts w:ascii="Times New Roman" w:hAnsi="Times New Roman" w:cs="Times New Roman"/>
          <w:sz w:val="24"/>
          <w:szCs w:val="24"/>
        </w:rPr>
        <w:t xml:space="preserve">, normalized as a percent contribution to the </w:t>
      </w:r>
      <w:r w:rsidR="009A3458" w:rsidRPr="009B51DD">
        <w:rPr>
          <w:rFonts w:ascii="Times New Roman" w:hAnsi="Times New Roman" w:cs="Times New Roman"/>
          <w:sz w:val="24"/>
          <w:szCs w:val="24"/>
        </w:rPr>
        <w:t>model</w:t>
      </w:r>
      <w:r w:rsidR="004F057F" w:rsidRPr="009B51DD">
        <w:rPr>
          <w:rFonts w:ascii="Times New Roman" w:hAnsi="Times New Roman" w:cs="Times New Roman"/>
          <w:sz w:val="24"/>
          <w:szCs w:val="24"/>
        </w:rPr>
        <w:t xml:space="preserve"> </w:t>
      </w:r>
      <w:r w:rsidR="00293C76" w:rsidRPr="009B51DD">
        <w:rPr>
          <w:rFonts w:ascii="Times New Roman" w:hAnsi="Times New Roman" w:cs="Times New Roman"/>
          <w:sz w:val="24"/>
          <w:szCs w:val="24"/>
        </w:rPr>
        <w:t xml:space="preserve">dissolved oxygen (DO) </w:t>
      </w:r>
      <w:r w:rsidR="004F057F" w:rsidRPr="009B51DD">
        <w:rPr>
          <w:rFonts w:ascii="Times New Roman" w:hAnsi="Times New Roman" w:cs="Times New Roman"/>
          <w:sz w:val="24"/>
          <w:szCs w:val="24"/>
        </w:rPr>
        <w:t>prediction,</w:t>
      </w:r>
      <w:r w:rsidR="005B5981" w:rsidRPr="009B51DD">
        <w:rPr>
          <w:rFonts w:ascii="Times New Roman" w:hAnsi="Times New Roman" w:cs="Times New Roman"/>
          <w:sz w:val="24"/>
          <w:szCs w:val="24"/>
        </w:rPr>
        <w:t xml:space="preserve"> for three primary variables we expected</w:t>
      </w:r>
      <w:r w:rsidR="004F057F" w:rsidRPr="009B51DD">
        <w:rPr>
          <w:rFonts w:ascii="Times New Roman" w:hAnsi="Times New Roman" w:cs="Times New Roman"/>
          <w:sz w:val="24"/>
          <w:szCs w:val="24"/>
        </w:rPr>
        <w:t xml:space="preserve"> to be important across </w:t>
      </w:r>
      <w:proofErr w:type="spellStart"/>
      <w:r w:rsidR="004F057F" w:rsidRPr="009B51DD">
        <w:rPr>
          <w:rFonts w:ascii="Times New Roman" w:hAnsi="Times New Roman" w:cs="Times New Roman"/>
          <w:sz w:val="24"/>
          <w:szCs w:val="24"/>
        </w:rPr>
        <w:t>monomictic</w:t>
      </w:r>
      <w:proofErr w:type="spellEnd"/>
      <w:r w:rsidR="004F057F" w:rsidRPr="009B51DD">
        <w:rPr>
          <w:rFonts w:ascii="Times New Roman" w:hAnsi="Times New Roman" w:cs="Times New Roman"/>
          <w:sz w:val="24"/>
          <w:szCs w:val="24"/>
        </w:rPr>
        <w:t xml:space="preserve"> </w:t>
      </w:r>
      <w:r w:rsidR="00BE361F">
        <w:rPr>
          <w:rFonts w:ascii="Times New Roman" w:hAnsi="Times New Roman" w:cs="Times New Roman"/>
          <w:sz w:val="24"/>
          <w:szCs w:val="24"/>
        </w:rPr>
        <w:t>(</w:t>
      </w:r>
      <w:r w:rsidR="00616A45">
        <w:rPr>
          <w:rFonts w:ascii="Times New Roman" w:hAnsi="Times New Roman" w:cs="Times New Roman"/>
          <w:sz w:val="24"/>
          <w:szCs w:val="24"/>
        </w:rPr>
        <w:t xml:space="preserve">Maumelle, Fayetteville) </w:t>
      </w:r>
      <w:r w:rsidR="004F057F" w:rsidRPr="009B51DD">
        <w:rPr>
          <w:rFonts w:ascii="Times New Roman" w:hAnsi="Times New Roman" w:cs="Times New Roman"/>
          <w:sz w:val="24"/>
          <w:szCs w:val="24"/>
        </w:rPr>
        <w:t>and polymictic</w:t>
      </w:r>
      <w:r w:rsidR="00616A45">
        <w:rPr>
          <w:rFonts w:ascii="Times New Roman" w:hAnsi="Times New Roman" w:cs="Times New Roman"/>
          <w:sz w:val="24"/>
          <w:szCs w:val="24"/>
        </w:rPr>
        <w:t xml:space="preserve"> (Eagle Mountain, Richland-Chambers)</w:t>
      </w:r>
      <w:r w:rsidR="004F057F" w:rsidRPr="009B51DD">
        <w:rPr>
          <w:rFonts w:ascii="Times New Roman" w:hAnsi="Times New Roman" w:cs="Times New Roman"/>
          <w:sz w:val="24"/>
          <w:szCs w:val="24"/>
        </w:rPr>
        <w:t xml:space="preserve"> reservoirs. </w:t>
      </w:r>
      <w:r w:rsidR="007A06FF" w:rsidRPr="009B51DD">
        <w:rPr>
          <w:rFonts w:ascii="Times New Roman" w:hAnsi="Times New Roman" w:cs="Times New Roman"/>
          <w:sz w:val="24"/>
          <w:szCs w:val="24"/>
        </w:rPr>
        <w:t>SHAP was calculated for model predictions made at the surface (0 m), middle (5 m) and bottom (</w:t>
      </w:r>
      <w:r w:rsidR="00870807" w:rsidRPr="009B51DD">
        <w:rPr>
          <w:rFonts w:ascii="Times New Roman" w:hAnsi="Times New Roman" w:cs="Times New Roman"/>
          <w:sz w:val="24"/>
          <w:szCs w:val="24"/>
        </w:rPr>
        <w:t>8.5-10</w:t>
      </w:r>
      <w:r w:rsidR="003A7718">
        <w:rPr>
          <w:rFonts w:ascii="Times New Roman" w:hAnsi="Times New Roman" w:cs="Times New Roman"/>
          <w:sz w:val="24"/>
          <w:szCs w:val="24"/>
        </w:rPr>
        <w:t xml:space="preserve"> </w:t>
      </w:r>
      <w:r w:rsidR="00870807" w:rsidRPr="009B51DD">
        <w:rPr>
          <w:rFonts w:ascii="Times New Roman" w:hAnsi="Times New Roman" w:cs="Times New Roman"/>
          <w:sz w:val="24"/>
          <w:szCs w:val="24"/>
        </w:rPr>
        <w:t xml:space="preserve">m; </w:t>
      </w:r>
      <w:r w:rsidR="00293C76" w:rsidRPr="009B51DD">
        <w:rPr>
          <w:rFonts w:ascii="Times New Roman" w:hAnsi="Times New Roman" w:cs="Times New Roman"/>
          <w:sz w:val="24"/>
          <w:szCs w:val="24"/>
        </w:rPr>
        <w:t xml:space="preserve">see </w:t>
      </w:r>
      <w:r w:rsidR="009B51DD" w:rsidRPr="009B51DD">
        <w:rPr>
          <w:rFonts w:ascii="Times New Roman" w:hAnsi="Times New Roman" w:cs="Times New Roman"/>
          <w:sz w:val="24"/>
          <w:szCs w:val="24"/>
        </w:rPr>
        <w:t>Methods</w:t>
      </w:r>
      <w:r w:rsidR="007A06FF" w:rsidRPr="009B51DD">
        <w:rPr>
          <w:rFonts w:ascii="Times New Roman" w:hAnsi="Times New Roman" w:cs="Times New Roman"/>
          <w:sz w:val="24"/>
          <w:szCs w:val="24"/>
        </w:rPr>
        <w:t>)</w:t>
      </w:r>
      <w:r w:rsidR="00870807" w:rsidRPr="009B51DD">
        <w:rPr>
          <w:rFonts w:ascii="Times New Roman" w:hAnsi="Times New Roman" w:cs="Times New Roman"/>
          <w:sz w:val="24"/>
          <w:szCs w:val="24"/>
        </w:rPr>
        <w:t>.</w:t>
      </w:r>
      <w:r w:rsidR="00BE361F" w:rsidRPr="00BE361F">
        <w:rPr>
          <w:rFonts w:ascii="Times New Roman" w:hAnsi="Times New Roman" w:cs="Times New Roman"/>
          <w:sz w:val="24"/>
          <w:szCs w:val="24"/>
        </w:rPr>
        <w:t xml:space="preserve"> </w:t>
      </w:r>
      <w:r w:rsidR="00BE361F"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 xml:space="preserve">polymictic </w:t>
      </w:r>
      <w:r w:rsidR="00616A45">
        <w:rPr>
          <w:rFonts w:ascii="Times New Roman" w:hAnsi="Times New Roman" w:cs="Times New Roman"/>
          <w:sz w:val="24"/>
          <w:szCs w:val="24"/>
        </w:rPr>
        <w:t>reser</w:t>
      </w:r>
      <w:r w:rsidR="005E537A">
        <w:rPr>
          <w:rFonts w:ascii="Times New Roman" w:hAnsi="Times New Roman" w:cs="Times New Roman"/>
          <w:sz w:val="24"/>
          <w:szCs w:val="24"/>
        </w:rPr>
        <w:t>voirs</w:t>
      </w:r>
      <w:r w:rsidR="00BE361F" w:rsidRPr="009B51DD">
        <w:rPr>
          <w:rFonts w:ascii="Times New Roman" w:hAnsi="Times New Roman" w:cs="Times New Roman"/>
          <w:sz w:val="24"/>
          <w:szCs w:val="24"/>
        </w:rPr>
        <w:t xml:space="preserve"> would intermittently mix and stratify.</w:t>
      </w:r>
      <w:r w:rsidR="007A06FF" w:rsidRPr="009B51DD">
        <w:rPr>
          <w:rFonts w:ascii="Times New Roman" w:hAnsi="Times New Roman" w:cs="Times New Roman"/>
          <w:sz w:val="24"/>
          <w:szCs w:val="24"/>
        </w:rPr>
        <w:t xml:space="preserve"> </w:t>
      </w:r>
      <w:r w:rsidR="00407E57" w:rsidRPr="009B51DD">
        <w:rPr>
          <w:rFonts w:ascii="Times New Roman" w:hAnsi="Times New Roman" w:cs="Times New Roman"/>
          <w:sz w:val="24"/>
          <w:szCs w:val="24"/>
        </w:rPr>
        <w:t xml:space="preserve">Lettering indicates differences across reservoirs </w:t>
      </w:r>
      <w:r w:rsidR="000A1063" w:rsidRPr="009B51DD">
        <w:rPr>
          <w:rFonts w:ascii="Times New Roman" w:hAnsi="Times New Roman" w:cs="Times New Roman"/>
          <w:sz w:val="24"/>
          <w:szCs w:val="24"/>
        </w:rPr>
        <w:t xml:space="preserve">but </w:t>
      </w:r>
      <w:r w:rsidR="00407E57" w:rsidRPr="009B51DD">
        <w:rPr>
          <w:rFonts w:ascii="Times New Roman" w:hAnsi="Times New Roman" w:cs="Times New Roman"/>
          <w:sz w:val="24"/>
          <w:szCs w:val="24"/>
        </w:rPr>
        <w:t xml:space="preserve">within season. </w:t>
      </w:r>
      <w:r w:rsidR="008F716C" w:rsidRPr="009B51DD">
        <w:rPr>
          <w:rFonts w:ascii="Times New Roman" w:hAnsi="Times New Roman" w:cs="Times New Roman"/>
          <w:sz w:val="24"/>
          <w:szCs w:val="24"/>
        </w:rPr>
        <w:t>Asterisks represent a sig</w:t>
      </w:r>
      <w:r w:rsidR="003446CB" w:rsidRPr="009B51DD">
        <w:rPr>
          <w:rFonts w:ascii="Times New Roman" w:hAnsi="Times New Roman" w:cs="Times New Roman"/>
          <w:sz w:val="24"/>
          <w:szCs w:val="24"/>
        </w:rPr>
        <w:t xml:space="preserve">nificant seasonal change within </w:t>
      </w:r>
      <w:r w:rsidR="000A1063" w:rsidRPr="009B51DD">
        <w:rPr>
          <w:rFonts w:ascii="Times New Roman" w:hAnsi="Times New Roman" w:cs="Times New Roman"/>
          <w:sz w:val="24"/>
          <w:szCs w:val="24"/>
        </w:rPr>
        <w:t>depth</w:t>
      </w:r>
      <w:r w:rsidR="003446CB" w:rsidRPr="009B51DD">
        <w:rPr>
          <w:rFonts w:ascii="Times New Roman" w:hAnsi="Times New Roman" w:cs="Times New Roman"/>
          <w:sz w:val="24"/>
          <w:szCs w:val="24"/>
        </w:rPr>
        <w:t xml:space="preserve"> and within a reservoir</w:t>
      </w:r>
      <w:r w:rsidR="00870807" w:rsidRPr="009B51DD">
        <w:rPr>
          <w:rFonts w:ascii="Times New Roman" w:hAnsi="Times New Roman" w:cs="Times New Roman"/>
          <w:sz w:val="24"/>
          <w:szCs w:val="24"/>
        </w:rPr>
        <w:t xml:space="preserve"> from the corresponding cool season SHAP value</w:t>
      </w:r>
      <w:r w:rsidR="003446CB" w:rsidRPr="009B51DD">
        <w:rPr>
          <w:rFonts w:ascii="Times New Roman" w:hAnsi="Times New Roman" w:cs="Times New Roman"/>
          <w:sz w:val="24"/>
          <w:szCs w:val="24"/>
        </w:rPr>
        <w:t>.</w:t>
      </w:r>
    </w:p>
    <w:p w14:paraId="3C4C2C2F" w14:textId="729F6C63" w:rsidR="00DE3B7C" w:rsidRDefault="00DE3B7C" w:rsidP="006D560D"/>
    <w:p w14:paraId="585EC0CC" w14:textId="77777777" w:rsidR="006B7F24" w:rsidRDefault="006B7F24" w:rsidP="006D560D"/>
    <w:p w14:paraId="40ECBEA6" w14:textId="217FF23B" w:rsidR="00B53450" w:rsidRDefault="00F24689" w:rsidP="006D560D">
      <w:r>
        <w:rPr>
          <w:noProof/>
        </w:rPr>
        <w:lastRenderedPageBreak/>
        <w:drawing>
          <wp:inline distT="0" distB="0" distL="0" distR="0" wp14:anchorId="447C8ED6" wp14:editId="43549013">
            <wp:extent cx="6826685" cy="4152900"/>
            <wp:effectExtent l="0" t="0" r="0" b="0"/>
            <wp:docPr id="1686280387" name="Picture 1686280387" descr="A graph of different color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0387" name="Picture 1" descr="A graph of different colors and shapes&#10;&#10;Description automatically generated with medium confidence"/>
                    <pic:cNvPicPr/>
                  </pic:nvPicPr>
                  <pic:blipFill>
                    <a:blip r:embed="rId16"/>
                    <a:stretch>
                      <a:fillRect/>
                    </a:stretch>
                  </pic:blipFill>
                  <pic:spPr>
                    <a:xfrm>
                      <a:off x="0" y="0"/>
                      <a:ext cx="6831649" cy="4155920"/>
                    </a:xfrm>
                    <a:prstGeom prst="rect">
                      <a:avLst/>
                    </a:prstGeom>
                  </pic:spPr>
                </pic:pic>
              </a:graphicData>
            </a:graphic>
          </wp:inline>
        </w:drawing>
      </w:r>
    </w:p>
    <w:p w14:paraId="14B8468F" w14:textId="658A9AC2" w:rsidR="00B53450" w:rsidRPr="009B51DD" w:rsidRDefault="00B53450" w:rsidP="006D560D">
      <w:pPr>
        <w:rPr>
          <w:rFonts w:ascii="Times New Roman" w:hAnsi="Times New Roman" w:cs="Times New Roman"/>
          <w:sz w:val="24"/>
          <w:szCs w:val="24"/>
        </w:rPr>
      </w:pPr>
      <w:r w:rsidRPr="009B51DD">
        <w:rPr>
          <w:rFonts w:ascii="Times New Roman" w:hAnsi="Times New Roman" w:cs="Times New Roman"/>
          <w:sz w:val="24"/>
          <w:szCs w:val="24"/>
        </w:rPr>
        <w:t xml:space="preserve">Fig. </w:t>
      </w:r>
      <w:r w:rsidR="0095567C">
        <w:rPr>
          <w:rFonts w:ascii="Times New Roman" w:hAnsi="Times New Roman" w:cs="Times New Roman"/>
          <w:sz w:val="24"/>
          <w:szCs w:val="24"/>
        </w:rPr>
        <w:t>7</w:t>
      </w:r>
      <w:r w:rsidRPr="009B51DD">
        <w:rPr>
          <w:rFonts w:ascii="Times New Roman" w:hAnsi="Times New Roman" w:cs="Times New Roman"/>
          <w:sz w:val="24"/>
          <w:szCs w:val="24"/>
        </w:rPr>
        <w:t>.</w:t>
      </w:r>
      <w:r w:rsidR="000D7B93" w:rsidRPr="009B51DD">
        <w:rPr>
          <w:rFonts w:ascii="Times New Roman" w:hAnsi="Times New Roman" w:cs="Times New Roman"/>
          <w:sz w:val="24"/>
          <w:szCs w:val="24"/>
        </w:rPr>
        <w:t xml:space="preserve"> Daily </w:t>
      </w:r>
      <w:r w:rsidR="001C2E82">
        <w:rPr>
          <w:rFonts w:ascii="Times New Roman" w:hAnsi="Times New Roman" w:cs="Times New Roman"/>
          <w:sz w:val="24"/>
          <w:szCs w:val="24"/>
        </w:rPr>
        <w:t>prediction errors</w:t>
      </w:r>
      <w:r w:rsidR="000D7B93" w:rsidRPr="009B51DD">
        <w:rPr>
          <w:rFonts w:ascii="Times New Roman" w:hAnsi="Times New Roman" w:cs="Times New Roman"/>
          <w:sz w:val="24"/>
          <w:szCs w:val="24"/>
        </w:rPr>
        <w:t xml:space="preserve"> </w:t>
      </w:r>
      <w:r w:rsidR="001C2E82">
        <w:rPr>
          <w:rFonts w:ascii="Times New Roman" w:hAnsi="Times New Roman" w:cs="Times New Roman"/>
          <w:sz w:val="24"/>
          <w:szCs w:val="24"/>
        </w:rPr>
        <w:t>(</w:t>
      </w:r>
      <w:r w:rsidR="000D7B93" w:rsidRPr="009B51DD">
        <w:rPr>
          <w:rFonts w:ascii="Times New Roman" w:hAnsi="Times New Roman" w:cs="Times New Roman"/>
          <w:sz w:val="24"/>
          <w:szCs w:val="24"/>
        </w:rPr>
        <w:t>root mean square error</w:t>
      </w:r>
      <w:r w:rsidR="001C2E82">
        <w:rPr>
          <w:rFonts w:ascii="Times New Roman" w:hAnsi="Times New Roman" w:cs="Times New Roman"/>
          <w:sz w:val="24"/>
          <w:szCs w:val="24"/>
        </w:rPr>
        <w:t xml:space="preserve">, </w:t>
      </w:r>
      <w:r w:rsidR="000D7B93" w:rsidRPr="009B51DD">
        <w:rPr>
          <w:rFonts w:ascii="Times New Roman" w:hAnsi="Times New Roman" w:cs="Times New Roman"/>
          <w:sz w:val="24"/>
          <w:szCs w:val="24"/>
        </w:rPr>
        <w:t>RMSE)</w:t>
      </w:r>
      <w:r w:rsidR="00E15FD8" w:rsidRPr="009B51DD">
        <w:rPr>
          <w:rFonts w:ascii="Times New Roman" w:hAnsi="Times New Roman" w:cs="Times New Roman"/>
          <w:sz w:val="24"/>
          <w:szCs w:val="24"/>
        </w:rPr>
        <w:t xml:space="preserve"> for Richland-Chambers dissolved oxygen (DO) profiles at the surface, middle (5 m) and bottom (10 m). Models are Lasso regression, ordinary least squares regression (LM),</w:t>
      </w:r>
      <w:r w:rsidR="005D5ED4" w:rsidRPr="009B51DD">
        <w:rPr>
          <w:rFonts w:ascii="Times New Roman" w:hAnsi="Times New Roman" w:cs="Times New Roman"/>
          <w:sz w:val="24"/>
          <w:szCs w:val="24"/>
        </w:rPr>
        <w:t xml:space="preserve"> Long short-term memory neural network (LSTM), Random Forest, and </w:t>
      </w:r>
      <w:ins w:id="123" w:author="Dennis Trolle" w:date="2023-11-26T11:41:00Z">
        <w:r w:rsidR="00754FFA">
          <w:rPr>
            <w:rFonts w:ascii="Times New Roman" w:hAnsi="Times New Roman" w:cs="Times New Roman"/>
            <w:sz w:val="24"/>
            <w:szCs w:val="24"/>
          </w:rPr>
          <w:t>GOTM-WET</w:t>
        </w:r>
      </w:ins>
      <w:del w:id="124" w:author="Dennis Trolle" w:date="2023-11-26T11:41:00Z">
        <w:r w:rsidR="005D5ED4" w:rsidRPr="009B51DD" w:rsidDel="00754FFA">
          <w:rPr>
            <w:rFonts w:ascii="Times New Roman" w:hAnsi="Times New Roman" w:cs="Times New Roman"/>
            <w:sz w:val="24"/>
            <w:szCs w:val="24"/>
          </w:rPr>
          <w:delText>Water Ecosystem</w:delText>
        </w:r>
        <w:r w:rsidR="00697D7E" w:rsidRPr="009B51DD" w:rsidDel="00754FFA">
          <w:rPr>
            <w:rFonts w:ascii="Times New Roman" w:hAnsi="Times New Roman" w:cs="Times New Roman"/>
            <w:sz w:val="24"/>
            <w:szCs w:val="24"/>
          </w:rPr>
          <w:delText>s Tool</w:delText>
        </w:r>
      </w:del>
      <w:r w:rsidR="00697D7E" w:rsidRPr="009B51DD">
        <w:rPr>
          <w:rFonts w:ascii="Times New Roman" w:hAnsi="Times New Roman" w:cs="Times New Roman"/>
          <w:sz w:val="24"/>
          <w:szCs w:val="24"/>
        </w:rPr>
        <w:t xml:space="preserve"> (</w:t>
      </w:r>
      <w:del w:id="125" w:author="Dennis Trolle" w:date="2023-11-26T11:41:00Z">
        <w:r w:rsidR="00697D7E" w:rsidRPr="009B51DD" w:rsidDel="00754FFA">
          <w:rPr>
            <w:rFonts w:ascii="Times New Roman" w:hAnsi="Times New Roman" w:cs="Times New Roman"/>
            <w:sz w:val="24"/>
            <w:szCs w:val="24"/>
          </w:rPr>
          <w:delText xml:space="preserve">WET; a </w:delText>
        </w:r>
      </w:del>
      <w:r w:rsidR="00697D7E" w:rsidRPr="009B51DD">
        <w:rPr>
          <w:rFonts w:ascii="Times New Roman" w:hAnsi="Times New Roman" w:cs="Times New Roman"/>
          <w:sz w:val="24"/>
          <w:szCs w:val="24"/>
        </w:rPr>
        <w:t xml:space="preserve">process-based model). </w:t>
      </w:r>
      <w:r w:rsidR="00A8627C" w:rsidRPr="009B51DD">
        <w:rPr>
          <w:rFonts w:ascii="Times New Roman" w:hAnsi="Times New Roman" w:cs="Times New Roman"/>
          <w:sz w:val="24"/>
          <w:szCs w:val="24"/>
        </w:rPr>
        <w:t xml:space="preserve">The warm season was </w:t>
      </w:r>
      <w:r w:rsidR="00652685" w:rsidRPr="009B51DD">
        <w:rPr>
          <w:rFonts w:ascii="Times New Roman" w:hAnsi="Times New Roman" w:cs="Times New Roman"/>
          <w:sz w:val="24"/>
          <w:szCs w:val="24"/>
        </w:rPr>
        <w:t xml:space="preserve">the period during which the </w:t>
      </w:r>
      <w:r w:rsidR="00616A45">
        <w:rPr>
          <w:rFonts w:ascii="Times New Roman" w:hAnsi="Times New Roman" w:cs="Times New Roman"/>
          <w:sz w:val="24"/>
          <w:szCs w:val="24"/>
        </w:rPr>
        <w:t>reservoir</w:t>
      </w:r>
      <w:r w:rsidR="00652685" w:rsidRPr="009B51DD">
        <w:rPr>
          <w:rFonts w:ascii="Times New Roman" w:hAnsi="Times New Roman" w:cs="Times New Roman"/>
          <w:sz w:val="24"/>
          <w:szCs w:val="24"/>
        </w:rPr>
        <w:t xml:space="preserve"> would </w:t>
      </w:r>
      <w:r w:rsidR="00603C99" w:rsidRPr="009B51DD">
        <w:rPr>
          <w:rFonts w:ascii="Times New Roman" w:hAnsi="Times New Roman" w:cs="Times New Roman"/>
          <w:sz w:val="24"/>
          <w:szCs w:val="24"/>
        </w:rPr>
        <w:t xml:space="preserve">intermittently mix and </w:t>
      </w:r>
      <w:r w:rsidR="00652685" w:rsidRPr="009B51DD">
        <w:rPr>
          <w:rFonts w:ascii="Times New Roman" w:hAnsi="Times New Roman" w:cs="Times New Roman"/>
          <w:sz w:val="24"/>
          <w:szCs w:val="24"/>
        </w:rPr>
        <w:t>stratify</w:t>
      </w:r>
      <w:r w:rsidR="00603C99" w:rsidRPr="009B51DD">
        <w:rPr>
          <w:rFonts w:ascii="Times New Roman" w:hAnsi="Times New Roman" w:cs="Times New Roman"/>
          <w:sz w:val="24"/>
          <w:szCs w:val="24"/>
        </w:rPr>
        <w:t>.</w:t>
      </w:r>
      <w:r w:rsidR="003409AC">
        <w:rPr>
          <w:rFonts w:ascii="Times New Roman" w:hAnsi="Times New Roman" w:cs="Times New Roman"/>
          <w:sz w:val="24"/>
          <w:szCs w:val="24"/>
        </w:rPr>
        <w:t xml:space="preserve"> Different letters indicate significant (P&lt;0.05) differences across models within</w:t>
      </w:r>
      <w:r w:rsidR="00BE361F">
        <w:rPr>
          <w:rFonts w:ascii="Times New Roman" w:hAnsi="Times New Roman" w:cs="Times New Roman"/>
          <w:sz w:val="24"/>
          <w:szCs w:val="24"/>
        </w:rPr>
        <w:t xml:space="preserve"> seasons.</w:t>
      </w:r>
    </w:p>
    <w:p w14:paraId="216FF892" w14:textId="786B9E5C" w:rsidR="002073E8" w:rsidRPr="002073E8" w:rsidRDefault="002073E8" w:rsidP="00616CDE">
      <w:pPr>
        <w:rPr>
          <w:rFonts w:ascii="Times New Roman" w:hAnsi="Times New Roman" w:cs="Times New Roman"/>
          <w:sz w:val="24"/>
          <w:szCs w:val="24"/>
        </w:rPr>
      </w:pPr>
    </w:p>
    <w:sectPr w:rsidR="002073E8" w:rsidRPr="002073E8" w:rsidSect="00D85EC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Dennis Trolle" w:date="2023-11-26T09:32:00Z" w:initials="DT">
    <w:p w14:paraId="1A3CD0DC" w14:textId="191DC83D" w:rsidR="0089784E" w:rsidRDefault="005D3B98" w:rsidP="00616360">
      <w:pPr>
        <w:pStyle w:val="CommentText"/>
      </w:pPr>
      <w:r>
        <w:rPr>
          <w:rStyle w:val="CommentReference"/>
        </w:rPr>
        <w:annotationRef/>
      </w:r>
      <w:r>
        <w:t>Although Harriet Wilson et</w:t>
      </w:r>
      <w:r w:rsidR="00880F3B">
        <w:t xml:space="preserve"> al.</w:t>
      </w:r>
      <w:r>
        <w:t xml:space="preserve"> </w:t>
      </w:r>
      <w:r w:rsidR="00880F3B">
        <w:t xml:space="preserve">(in PhD </w:t>
      </w:r>
      <w:r w:rsidR="00616360">
        <w:t xml:space="preserve">on “Time scales of physical change in the lake environment“ </w:t>
      </w:r>
      <w:r w:rsidR="00880F3B">
        <w:t>just recently finished</w:t>
      </w:r>
      <w:r w:rsidR="0089784E">
        <w:t xml:space="preserve"> in 2023 – I was external examiner</w:t>
      </w:r>
      <w:r w:rsidR="00880F3B">
        <w:t xml:space="preserve">) </w:t>
      </w:r>
      <w:r>
        <w:t>found that this is in fact no</w:t>
      </w:r>
      <w:r w:rsidR="00616360">
        <w:t>t</w:t>
      </w:r>
      <w:r>
        <w:t xml:space="preserve"> so distinct, </w:t>
      </w:r>
      <w:r w:rsidR="00880F3B">
        <w:t xml:space="preserve">and that considerable </w:t>
      </w:r>
      <w:r w:rsidR="00616360">
        <w:t xml:space="preserve">daily </w:t>
      </w:r>
      <w:r w:rsidR="00880F3B">
        <w:t xml:space="preserve">exchange can happen between epi- and </w:t>
      </w:r>
      <w:r w:rsidR="0089784E">
        <w:t>meta/</w:t>
      </w:r>
      <w:r w:rsidR="00880F3B">
        <w:t>hypolimnion</w:t>
      </w:r>
      <w:r w:rsidR="0089784E">
        <w:t xml:space="preserve"> volumes</w:t>
      </w:r>
      <w:r w:rsidR="00880F3B">
        <w:t xml:space="preserve"> in stratified systems, when looking at a multi-lake comparison.</w:t>
      </w:r>
      <w:r w:rsidR="00616360">
        <w:t xml:space="preserve"> </w:t>
      </w:r>
    </w:p>
    <w:p w14:paraId="78115DA4" w14:textId="77777777" w:rsidR="0089784E" w:rsidRDefault="0089784E" w:rsidP="00616360">
      <w:pPr>
        <w:pStyle w:val="CommentText"/>
      </w:pPr>
    </w:p>
    <w:p w14:paraId="1183CDA4" w14:textId="7F3DB0E3" w:rsidR="0089784E" w:rsidRDefault="0089784E" w:rsidP="0089784E">
      <w:pPr>
        <w:pStyle w:val="CommentText"/>
      </w:pPr>
      <w:r>
        <w:t>“Across all the (19) lakes studied, the average daily</w:t>
      </w:r>
    </w:p>
    <w:p w14:paraId="15065D57" w14:textId="6733DD3D" w:rsidR="0089784E" w:rsidRDefault="0089784E" w:rsidP="0089784E">
      <w:pPr>
        <w:pStyle w:val="CommentText"/>
      </w:pPr>
      <w:r>
        <w:t>exchange in the epilimnion volume ranged from ~9 to ~98 % of the water in the epilimnion.”</w:t>
      </w:r>
    </w:p>
    <w:p w14:paraId="39414695" w14:textId="77777777" w:rsidR="0089784E" w:rsidRDefault="0089784E" w:rsidP="00616360">
      <w:pPr>
        <w:pStyle w:val="CommentText"/>
      </w:pPr>
    </w:p>
    <w:p w14:paraId="12366324" w14:textId="46A6622E" w:rsidR="005D3B98" w:rsidRDefault="00616360" w:rsidP="00616360">
      <w:pPr>
        <w:pStyle w:val="CommentText"/>
      </w:pPr>
      <w:r>
        <w:t>Not all chapter</w:t>
      </w:r>
      <w:r w:rsidR="0089784E">
        <w:t>s</w:t>
      </w:r>
      <w:r>
        <w:t xml:space="preserve"> are published yet, but she did get this one out: </w:t>
      </w:r>
      <w:hyperlink r:id="rId1" w:history="1">
        <w:r w:rsidRPr="009375B7">
          <w:rPr>
            <w:rStyle w:val="Hyperlink"/>
          </w:rPr>
          <w:t>https://hess.copernicus.org/articles/24/5559/2020/hess-24-5559-2020.html</w:t>
        </w:r>
      </w:hyperlink>
      <w:r>
        <w:t xml:space="preserve"> </w:t>
      </w:r>
    </w:p>
  </w:comment>
  <w:comment w:id="7" w:author="Nicole Wagner" w:date="2023-11-26T14:41:00Z" w:initials="NW">
    <w:p w14:paraId="6EB92FDF" w14:textId="77777777" w:rsidR="00491828" w:rsidRDefault="00491828">
      <w:pPr>
        <w:pStyle w:val="CommentText"/>
      </w:pPr>
      <w:r>
        <w:rPr>
          <w:rStyle w:val="CommentReference"/>
        </w:rPr>
        <w:annotationRef/>
      </w:r>
      <w:r>
        <w:t>Consider</w:t>
      </w:r>
    </w:p>
    <w:p w14:paraId="7376C4C8" w14:textId="77777777" w:rsidR="00491828" w:rsidRDefault="00491828">
      <w:pPr>
        <w:pStyle w:val="CommentText"/>
      </w:pPr>
      <w:r>
        <w:t xml:space="preserve">Decreasing throughout the stratified period and possibly even becoming anoxic. </w:t>
      </w:r>
    </w:p>
    <w:p w14:paraId="701713CF" w14:textId="48D63030" w:rsidR="00491828" w:rsidRDefault="00491828">
      <w:pPr>
        <w:pStyle w:val="CommentText"/>
      </w:pPr>
      <w:r>
        <w:t xml:space="preserve">Or something like that. Many lakes don’t become hypoxic or anoxic. </w:t>
      </w:r>
    </w:p>
  </w:comment>
  <w:comment w:id="18" w:author="Nicole Wagner" w:date="2023-11-26T14:46:00Z" w:initials="NW">
    <w:p w14:paraId="418496FC" w14:textId="77777777" w:rsidR="00A8233D" w:rsidRDefault="00A8233D">
      <w:pPr>
        <w:pStyle w:val="CommentText"/>
      </w:pPr>
      <w:r>
        <w:rPr>
          <w:rStyle w:val="CommentReference"/>
        </w:rPr>
        <w:annotationRef/>
      </w:r>
      <w:r>
        <w:t xml:space="preserve">This sounds like prediction 1. </w:t>
      </w:r>
    </w:p>
    <w:p w14:paraId="085CCD49" w14:textId="77777777" w:rsidR="00A8233D" w:rsidRDefault="00A8233D">
      <w:pPr>
        <w:pStyle w:val="CommentText"/>
      </w:pPr>
      <w:r>
        <w:t xml:space="preserve">I wonder if you can change the hypothesis to </w:t>
      </w:r>
    </w:p>
    <w:p w14:paraId="7B595F11" w14:textId="32CC0207" w:rsidR="00A8233D" w:rsidRDefault="00A8233D">
      <w:pPr>
        <w:pStyle w:val="CommentText"/>
      </w:pPr>
      <w:r>
        <w:t xml:space="preserve">We hypothesize the ability to accurately predict DO patters is dependent on the thermal mixing regime of the reservoir. </w:t>
      </w:r>
    </w:p>
    <w:p w14:paraId="63457C93" w14:textId="7F051D16" w:rsidR="00A8233D" w:rsidRDefault="00A8233D">
      <w:pPr>
        <w:pStyle w:val="CommentText"/>
      </w:pPr>
      <w:r>
        <w:t xml:space="preserve">Then you can add because of the frequent breakdown…. To the end of prediction 1. </w:t>
      </w:r>
    </w:p>
  </w:comment>
  <w:comment w:id="19" w:author="Dennis Trolle" w:date="2023-11-26T10:32:00Z" w:initials="DT">
    <w:p w14:paraId="3D1151D9" w14:textId="5A0751B6" w:rsidR="005848E1" w:rsidRDefault="005848E1">
      <w:pPr>
        <w:pStyle w:val="CommentText"/>
      </w:pPr>
      <w:r>
        <w:rPr>
          <w:rStyle w:val="CommentReference"/>
        </w:rPr>
        <w:annotationRef/>
      </w:r>
      <w:r>
        <w:t>Guess there is quite some overlap between this point and point 1). Could potentially delete this point (or at least make it more clear how this differs from point 1).</w:t>
      </w:r>
    </w:p>
  </w:comment>
  <w:comment w:id="49" w:author="Nicole Wagner" w:date="2023-11-26T14:55:00Z" w:initials="NW">
    <w:p w14:paraId="5E0F05E1" w14:textId="1998EB1B" w:rsidR="00DE7995" w:rsidRDefault="00DE7995">
      <w:pPr>
        <w:pStyle w:val="CommentText"/>
      </w:pPr>
      <w:r>
        <w:rPr>
          <w:rStyle w:val="CommentReference"/>
        </w:rPr>
        <w:annotationRef/>
      </w:r>
      <w:r>
        <w:t>Not sure about the capitalization but it feels right to me</w:t>
      </w:r>
    </w:p>
  </w:comment>
  <w:comment w:id="54" w:author="Dennis Trolle" w:date="2023-11-26T10:41:00Z" w:initials="DT">
    <w:p w14:paraId="39C926CA" w14:textId="3EF7DA33" w:rsidR="00E31EEF" w:rsidRDefault="00E31EEF">
      <w:pPr>
        <w:pStyle w:val="CommentText"/>
      </w:pPr>
      <w:r>
        <w:rPr>
          <w:rStyle w:val="CommentReference"/>
        </w:rPr>
        <w:annotationRef/>
      </w:r>
      <w:r>
        <w:t xml:space="preserve">I am not sure I follow completely. Did you use a 10 day </w:t>
      </w:r>
      <w:r w:rsidRPr="00E31EEF">
        <w:rPr>
          <w:u w:val="single"/>
        </w:rPr>
        <w:t>calibration</w:t>
      </w:r>
      <w:r>
        <w:t xml:space="preserve"> period, and a 10 day period for subsequent </w:t>
      </w:r>
      <w:r w:rsidRPr="00E31EEF">
        <w:rPr>
          <w:u w:val="single"/>
        </w:rPr>
        <w:t>validation</w:t>
      </w:r>
      <w:r w:rsidRPr="00E31EEF">
        <w:t xml:space="preserve"> (or a </w:t>
      </w:r>
      <w:r>
        <w:t>5 day period for calibration, and 5 day for validation)?</w:t>
      </w:r>
    </w:p>
    <w:p w14:paraId="4A403824" w14:textId="77777777" w:rsidR="00E31EEF" w:rsidRDefault="00E31EEF">
      <w:pPr>
        <w:pStyle w:val="CommentText"/>
      </w:pPr>
    </w:p>
    <w:p w14:paraId="2EB08D3F" w14:textId="77777777" w:rsidR="00E31EEF" w:rsidRDefault="00E31EEF">
      <w:pPr>
        <w:pStyle w:val="CommentText"/>
      </w:pPr>
      <w:r>
        <w:t>Also, did you follow the same calibration/validation procedure for the ML learning approach and GOTM-WET approach (i.e. initializing GOTM-WET with observed data every ~ 5-10 days)?</w:t>
      </w:r>
    </w:p>
    <w:p w14:paraId="44DBA53C" w14:textId="77777777" w:rsidR="007941C1" w:rsidRDefault="007941C1">
      <w:pPr>
        <w:pStyle w:val="CommentText"/>
      </w:pPr>
    </w:p>
    <w:p w14:paraId="33400D4E" w14:textId="0A006D97" w:rsidR="007941C1" w:rsidRDefault="007941C1">
      <w:pPr>
        <w:pStyle w:val="CommentText"/>
      </w:pPr>
      <w:r>
        <w:t xml:space="preserve">The Supplementary material suggest not, which means that you should be very careful when comparing the ML and GOTM-WET approaches (as these are in fact not </w:t>
      </w:r>
      <w:r w:rsidR="00D07788">
        <w:t>really</w:t>
      </w:r>
      <w:r>
        <w:t xml:space="preserve"> comparable).</w:t>
      </w:r>
    </w:p>
    <w:p w14:paraId="36CC5FBC" w14:textId="77777777" w:rsidR="007941C1" w:rsidRDefault="007941C1">
      <w:pPr>
        <w:pStyle w:val="CommentText"/>
      </w:pPr>
    </w:p>
    <w:p w14:paraId="10EAC904" w14:textId="1751BFDB" w:rsidR="007941C1" w:rsidRDefault="007941C1">
      <w:pPr>
        <w:pStyle w:val="CommentText"/>
      </w:pPr>
      <w:r>
        <w:t xml:space="preserve">A more fair comparison would be a situation where you reset the GOTM-WET model </w:t>
      </w:r>
      <w:r w:rsidR="00D07788">
        <w:t xml:space="preserve">with observed data </w:t>
      </w:r>
      <w:r>
        <w:t xml:space="preserve">for every calibration/validation window </w:t>
      </w:r>
      <w:r w:rsidR="00D07788">
        <w:t xml:space="preserve">also </w:t>
      </w:r>
      <w:r>
        <w:t>us</w:t>
      </w:r>
      <w:r w:rsidR="00D07788">
        <w:t>ed</w:t>
      </w:r>
      <w:r>
        <w:t xml:space="preserve"> in the ML approach. </w:t>
      </w:r>
      <w:r w:rsidR="00D07788">
        <w:t>This will of course increase the performance of GOTM-WET:</w:t>
      </w:r>
    </w:p>
    <w:p w14:paraId="50531433" w14:textId="77777777" w:rsidR="00D07788" w:rsidRDefault="00D07788">
      <w:pPr>
        <w:pStyle w:val="CommentText"/>
      </w:pPr>
    </w:p>
    <w:p w14:paraId="164A1AC2" w14:textId="3D098EFA" w:rsidR="007941C1" w:rsidRDefault="00D07788" w:rsidP="00D07788">
      <w:r>
        <w:t xml:space="preserve">“Assimilating measured temperature profiles of up to one month prior to the forecast, greatly reduced forecast error.” </w:t>
      </w:r>
      <w:hyperlink r:id="rId2" w:history="1">
        <w:r w:rsidRPr="009375B7">
          <w:rPr>
            <w:rStyle w:val="Hyperlink"/>
          </w:rPr>
          <w:t>https://eprints.dkit.ie/729/1/Thesis_final_TMoore.pdf</w:t>
        </w:r>
      </w:hyperlink>
      <w:r>
        <w:t xml:space="preserve"> </w:t>
      </w:r>
    </w:p>
  </w:comment>
  <w:comment w:id="55" w:author="Dennis Trolle" w:date="2023-11-26T10:46:00Z" w:initials="DT">
    <w:p w14:paraId="52DAF718" w14:textId="6F72C9BC" w:rsidR="00E31EEF" w:rsidRDefault="00E31EEF">
      <w:pPr>
        <w:pStyle w:val="CommentText"/>
      </w:pPr>
      <w:r>
        <w:rPr>
          <w:rStyle w:val="CommentReference"/>
        </w:rPr>
        <w:annotationRef/>
      </w:r>
      <w:r>
        <w:t>Seems to be something wrong with this sentence..</w:t>
      </w:r>
    </w:p>
  </w:comment>
  <w:comment w:id="58" w:author="Nicole Wagner" w:date="2023-11-26T14:57:00Z" w:initials="NW">
    <w:p w14:paraId="2A22E44D" w14:textId="1F173514" w:rsidR="00DE7995" w:rsidRDefault="00DE7995">
      <w:pPr>
        <w:pStyle w:val="CommentText"/>
      </w:pPr>
      <w:r>
        <w:rPr>
          <w:rStyle w:val="CommentReference"/>
        </w:rPr>
        <w:annotationRef/>
      </w:r>
      <w:r>
        <w:t xml:space="preserve">I love R package names. </w:t>
      </w:r>
    </w:p>
    <w:p w14:paraId="076D3A0B" w14:textId="41E60BFF" w:rsidR="00DE7995" w:rsidRDefault="00DE7995">
      <w:pPr>
        <w:pStyle w:val="CommentText"/>
      </w:pPr>
      <w:r>
        <w:t>Ranger for forests haha. Good one people</w:t>
      </w:r>
    </w:p>
  </w:comment>
  <w:comment w:id="59" w:author="Sadler, Jeff Michael" w:date="2023-12-01T11:32:00Z" w:initials="SJM">
    <w:p w14:paraId="67DA1A77" w14:textId="77777777" w:rsidR="00E03575" w:rsidRDefault="00E03575" w:rsidP="00E03575">
      <w:r>
        <w:rPr>
          <w:rStyle w:val="CommentReference"/>
        </w:rPr>
        <w:annotationRef/>
      </w:r>
      <w:r>
        <w:rPr>
          <w:sz w:val="20"/>
          <w:szCs w:val="20"/>
        </w:rPr>
        <w:t>Hochreiter, S., &amp; Schmidhuber, J. (1997). Long Short-Term Memory. Neural Computation, 9(8), 1735–1780. https://doi.org/10.1162/neco.1997.9.8.1735</w:t>
      </w:r>
    </w:p>
  </w:comment>
  <w:comment w:id="75" w:author="Caleb Robbins" w:date="2023-10-01T15:30:00Z" w:initials="CR">
    <w:p w14:paraId="7579A277" w14:textId="53191ED9" w:rsidR="00F43E42" w:rsidRDefault="007B7B7F" w:rsidP="00C154D5">
      <w:pPr>
        <w:pStyle w:val="CommentText"/>
      </w:pPr>
      <w:r>
        <w:rPr>
          <w:rStyle w:val="CommentReference"/>
        </w:rPr>
        <w:annotationRef/>
      </w:r>
      <w:r w:rsidR="00F43E42">
        <w:t>Jeff, would you mind filling this in with your methods as well as in the Appendix?</w:t>
      </w:r>
    </w:p>
  </w:comment>
  <w:comment w:id="81" w:author="Nicole Wagner" w:date="2023-11-26T15:28:00Z" w:initials="NW">
    <w:p w14:paraId="38DDB0CD" w14:textId="77777777" w:rsidR="00992DBD" w:rsidRDefault="00992DBD">
      <w:pPr>
        <w:pStyle w:val="CommentText"/>
      </w:pPr>
      <w:r>
        <w:rPr>
          <w:rStyle w:val="CommentReference"/>
        </w:rPr>
        <w:annotationRef/>
      </w:r>
      <w:r>
        <w:t xml:space="preserve">I hate to say this, but I wonder if Lake Number would be a better metric here. The major difference is wind is included in Lake Number. </w:t>
      </w:r>
    </w:p>
    <w:p w14:paraId="7FA90D78" w14:textId="77777777" w:rsidR="00992DBD" w:rsidRDefault="00992DBD">
      <w:pPr>
        <w:pStyle w:val="CommentText"/>
      </w:pPr>
      <w:r>
        <w:t xml:space="preserve">Lake numbers below 1 indicate upwelling which may correlate better with your middle depth. </w:t>
      </w:r>
    </w:p>
    <w:p w14:paraId="06695900" w14:textId="42712F70" w:rsidR="00992DBD" w:rsidRDefault="00992DBD">
      <w:pPr>
        <w:pStyle w:val="CommentText"/>
      </w:pPr>
      <w:r>
        <w:t xml:space="preserve">Just a thought – I have no hard feelings if you ignore it. </w:t>
      </w:r>
    </w:p>
  </w:comment>
  <w:comment w:id="82" w:author="Nicole Wagner" w:date="2023-11-26T15:00:00Z" w:initials="NW">
    <w:p w14:paraId="605BF9F2" w14:textId="57B069FB" w:rsidR="00DE7995" w:rsidRDefault="00DE7995">
      <w:pPr>
        <w:pStyle w:val="CommentText"/>
      </w:pPr>
      <w:r>
        <w:rPr>
          <w:rStyle w:val="CommentReference"/>
        </w:rPr>
        <w:annotationRef/>
      </w:r>
      <w:r>
        <w:t>And bathymetry</w:t>
      </w:r>
    </w:p>
  </w:comment>
  <w:comment w:id="88" w:author="Nicole Wagner" w:date="2023-11-26T15:04:00Z" w:initials="NW">
    <w:p w14:paraId="65D0B8D8" w14:textId="014AC499" w:rsidR="00DE7995" w:rsidRDefault="00DE7995">
      <w:pPr>
        <w:pStyle w:val="CommentText"/>
      </w:pPr>
      <w:r>
        <w:rPr>
          <w:rStyle w:val="CommentReference"/>
        </w:rPr>
        <w:annotationRef/>
      </w:r>
      <w:r>
        <w:t xml:space="preserve">These are described in the methods. Not sure it’s important, but worth a thought. </w:t>
      </w:r>
    </w:p>
  </w:comment>
  <w:comment w:id="89" w:author="Nicole Wagner" w:date="2023-11-26T15:06:00Z" w:initials="NW">
    <w:p w14:paraId="6142312F" w14:textId="77BDDAC9" w:rsidR="003D4D18" w:rsidRDefault="003D4D18">
      <w:pPr>
        <w:pStyle w:val="CommentText"/>
      </w:pPr>
      <w:r>
        <w:rPr>
          <w:rStyle w:val="CommentReference"/>
        </w:rPr>
        <w:annotationRef/>
      </w:r>
      <w:r>
        <w:t xml:space="preserve">Sounded weird to me. But you’re better at grammar. Feel free to ignore my dumbness. </w:t>
      </w:r>
    </w:p>
  </w:comment>
  <w:comment w:id="100" w:author="Dennis Trolle" w:date="2023-11-26T11:12:00Z" w:initials="DT">
    <w:p w14:paraId="3CEA20D1" w14:textId="4EC1A89B" w:rsidR="003005AC" w:rsidRDefault="003005AC">
      <w:pPr>
        <w:pStyle w:val="CommentText"/>
      </w:pPr>
      <w:r>
        <w:rPr>
          <w:rStyle w:val="CommentReference"/>
        </w:rPr>
        <w:annotationRef/>
      </w:r>
      <w:r>
        <w:t xml:space="preserve">I am not sure you can infer that from Fig 3 (i.e. “no convective mixing"). Bottom temperatures are slowly increasing in both monomictic lakes, suggesting some, albeit minor, heat exchange. So I would suggest to loosen up this sentence a bit (tried rephrasing). </w:t>
      </w:r>
    </w:p>
  </w:comment>
  <w:comment w:id="104" w:author="Nicole Wagner" w:date="2023-11-26T15:11:00Z" w:initials="NW">
    <w:p w14:paraId="691AC16B" w14:textId="77777777" w:rsidR="003D4D18" w:rsidRDefault="003D4D18">
      <w:pPr>
        <w:pStyle w:val="CommentText"/>
      </w:pPr>
      <w:r>
        <w:rPr>
          <w:rStyle w:val="CommentReference"/>
        </w:rPr>
        <w:annotationRef/>
      </w:r>
      <w:r>
        <w:t xml:space="preserve">This is sounding too statistical. I believe you are saying the Mean RMSE differed by reservoir and interacted between season and depth. </w:t>
      </w:r>
    </w:p>
    <w:p w14:paraId="31FD1BD4" w14:textId="33059E48" w:rsidR="003D4D18" w:rsidRDefault="003D4D18">
      <w:pPr>
        <w:pStyle w:val="CommentText"/>
      </w:pPr>
      <w:r>
        <w:t xml:space="preserve">I would just remove the joint tests on the model terms. </w:t>
      </w:r>
    </w:p>
  </w:comment>
  <w:comment w:id="105" w:author="Nicole Wagner" w:date="2023-11-26T15:13:00Z" w:initials="NW">
    <w:p w14:paraId="0F962F07" w14:textId="77777777" w:rsidR="003D4D18" w:rsidRDefault="003D4D18">
      <w:pPr>
        <w:pStyle w:val="CommentText"/>
      </w:pPr>
      <w:r>
        <w:rPr>
          <w:rStyle w:val="CommentReference"/>
        </w:rPr>
        <w:annotationRef/>
      </w:r>
      <w:r>
        <w:t xml:space="preserve">Here too. Average the whole DO by depth? </w:t>
      </w:r>
    </w:p>
    <w:p w14:paraId="6B2FF06D" w14:textId="76EEEC29" w:rsidR="003D4D18" w:rsidRDefault="003D4D18">
      <w:pPr>
        <w:pStyle w:val="CommentText"/>
      </w:pPr>
      <w:r>
        <w:t xml:space="preserve">If so, maybe say Depth averaged DO were….. </w:t>
      </w:r>
    </w:p>
  </w:comment>
  <w:comment w:id="106" w:author="Dennis Trolle" w:date="2023-11-26T11:42:00Z" w:initials="DT">
    <w:p w14:paraId="28E4B215" w14:textId="4C3F2908" w:rsidR="00754FFA" w:rsidRDefault="00754FFA">
      <w:pPr>
        <w:pStyle w:val="CommentText"/>
      </w:pPr>
      <w:r>
        <w:rPr>
          <w:rStyle w:val="CommentReference"/>
        </w:rPr>
        <w:annotationRef/>
      </w:r>
      <w:r>
        <w:t xml:space="preserve">See comment regarding methodology on page 7. Essentially, I do not think this comparison can be made. </w:t>
      </w:r>
    </w:p>
  </w:comment>
  <w:comment w:id="111" w:author="Dennis Trolle" w:date="2023-11-26T11:31:00Z" w:initials="DT">
    <w:p w14:paraId="616DF61D" w14:textId="7CB6B88F" w:rsidR="0089612A" w:rsidRDefault="0089612A">
      <w:pPr>
        <w:pStyle w:val="CommentText"/>
      </w:pPr>
      <w:r>
        <w:rPr>
          <w:rStyle w:val="CommentReference"/>
        </w:rPr>
        <w:annotationRef/>
      </w:r>
      <w:r>
        <w:t>But not nearly completely, as found by Wilson et al.</w:t>
      </w:r>
    </w:p>
  </w:comment>
  <w:comment w:id="112" w:author="Thad Scott" w:date="2023-12-04T09:03:00Z" w:initials="JTS">
    <w:p w14:paraId="66DB1D4F" w14:textId="77777777" w:rsidR="00E715C7" w:rsidRDefault="00E715C7" w:rsidP="00F42676">
      <w:r>
        <w:rPr>
          <w:rStyle w:val="CommentReference"/>
        </w:rPr>
        <w:annotationRef/>
      </w:r>
      <w:r>
        <w:rPr>
          <w:color w:val="000000"/>
          <w:sz w:val="20"/>
          <w:szCs w:val="20"/>
        </w:rPr>
        <w:t>Nice</w:t>
      </w:r>
    </w:p>
  </w:comment>
  <w:comment w:id="114" w:author="Nicole Wagner" w:date="2023-11-26T15:25:00Z" w:initials="NW">
    <w:p w14:paraId="4E2E4F87" w14:textId="5DFF0C3D" w:rsidR="00992DBD" w:rsidRDefault="00992DBD">
      <w:pPr>
        <w:pStyle w:val="CommentText"/>
      </w:pPr>
      <w:r>
        <w:rPr>
          <w:rStyle w:val="CommentReference"/>
        </w:rPr>
        <w:annotationRef/>
      </w:r>
      <w:r>
        <w:t xml:space="preserve">Did you do 5m at all lakes? </w:t>
      </w:r>
    </w:p>
  </w:comment>
  <w:comment w:id="121" w:author="Nicole Wagner" w:date="2023-11-26T15:37:00Z" w:initials="NW">
    <w:p w14:paraId="03762A92" w14:textId="2F1C416E" w:rsidR="0052591D" w:rsidRDefault="0052591D">
      <w:pPr>
        <w:pStyle w:val="CommentText"/>
      </w:pPr>
      <w:r>
        <w:rPr>
          <w:rStyle w:val="CommentReference"/>
        </w:rPr>
        <w:annotationRef/>
      </w:r>
      <w:r>
        <w:t xml:space="preserve">Would this have units of mg/L? </w:t>
      </w:r>
    </w:p>
  </w:comment>
  <w:comment w:id="122" w:author="Nicole Wagner" w:date="2023-11-26T15:38:00Z" w:initials="NW">
    <w:p w14:paraId="42C26A69" w14:textId="18A4A392" w:rsidR="0052591D" w:rsidRDefault="0052591D">
      <w:pPr>
        <w:pStyle w:val="CommentText"/>
      </w:pPr>
      <w:r>
        <w:rPr>
          <w:rStyle w:val="CommentReference"/>
        </w:rPr>
        <w:annotationRef/>
      </w:r>
      <w:r>
        <w:t>I wonder if you can make the 95% CI be dotted or something. People may get confused as to why there are 3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366324" w15:done="0"/>
  <w15:commentEx w15:paraId="701713CF" w15:done="0"/>
  <w15:commentEx w15:paraId="63457C93" w15:done="0"/>
  <w15:commentEx w15:paraId="3D1151D9" w15:done="0"/>
  <w15:commentEx w15:paraId="5E0F05E1" w15:done="0"/>
  <w15:commentEx w15:paraId="164A1AC2" w15:done="0"/>
  <w15:commentEx w15:paraId="52DAF718" w15:done="0"/>
  <w15:commentEx w15:paraId="076D3A0B" w15:done="0"/>
  <w15:commentEx w15:paraId="67DA1A77" w15:done="0"/>
  <w15:commentEx w15:paraId="7579A277" w15:done="0"/>
  <w15:commentEx w15:paraId="06695900" w15:done="0"/>
  <w15:commentEx w15:paraId="605BF9F2" w15:done="0"/>
  <w15:commentEx w15:paraId="65D0B8D8" w15:done="0"/>
  <w15:commentEx w15:paraId="6142312F" w15:done="0"/>
  <w15:commentEx w15:paraId="3CEA20D1" w15:done="0"/>
  <w15:commentEx w15:paraId="31FD1BD4" w15:done="0"/>
  <w15:commentEx w15:paraId="6B2FF06D" w15:done="0"/>
  <w15:commentEx w15:paraId="28E4B215" w15:done="0"/>
  <w15:commentEx w15:paraId="616DF61D" w15:done="0"/>
  <w15:commentEx w15:paraId="66DB1D4F" w15:done="0"/>
  <w15:commentEx w15:paraId="4E2E4F87" w15:done="0"/>
  <w15:commentEx w15:paraId="03762A92" w15:done="0"/>
  <w15:commentEx w15:paraId="42C26A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2AE16F7" w16cex:dateUtc="2023-11-26T08:32:00Z"/>
  <w16cex:commentExtensible w16cex:durableId="290DD788" w16cex:dateUtc="2023-11-26T19:41:00Z"/>
  <w16cex:commentExtensible w16cex:durableId="290DD8AB" w16cex:dateUtc="2023-11-26T19:46:00Z"/>
  <w16cex:commentExtensible w16cex:durableId="2A61E429" w16cex:dateUtc="2023-11-26T09:32:00Z"/>
  <w16cex:commentExtensible w16cex:durableId="290DDAE7" w16cex:dateUtc="2023-11-26T19:55:00Z"/>
  <w16cex:commentExtensible w16cex:durableId="3D23EE9E" w16cex:dateUtc="2023-11-26T09:41:00Z"/>
  <w16cex:commentExtensible w16cex:durableId="275C6B4B" w16cex:dateUtc="2023-11-26T09:46:00Z"/>
  <w16cex:commentExtensible w16cex:durableId="290DDB3D" w16cex:dateUtc="2023-11-26T19:57:00Z"/>
  <w16cex:commentExtensible w16cex:durableId="1B2FFB09" w16cex:dateUtc="2023-12-01T17:32:00Z"/>
  <w16cex:commentExtensible w16cex:durableId="0A1DA5D2" w16cex:dateUtc="2023-10-01T20:30:00Z"/>
  <w16cex:commentExtensible w16cex:durableId="290DE287" w16cex:dateUtc="2023-11-26T20:28:00Z"/>
  <w16cex:commentExtensible w16cex:durableId="290DDC23" w16cex:dateUtc="2023-11-26T20:00:00Z"/>
  <w16cex:commentExtensible w16cex:durableId="290DDD07" w16cex:dateUtc="2023-11-26T20:04:00Z"/>
  <w16cex:commentExtensible w16cex:durableId="290DDD66" w16cex:dateUtc="2023-11-26T20:06:00Z"/>
  <w16cex:commentExtensible w16cex:durableId="05D5C476" w16cex:dateUtc="2023-11-26T10:12:00Z"/>
  <w16cex:commentExtensible w16cex:durableId="290DDE93" w16cex:dateUtc="2023-11-26T20:11:00Z"/>
  <w16cex:commentExtensible w16cex:durableId="290DDEFE" w16cex:dateUtc="2023-11-26T20:13:00Z"/>
  <w16cex:commentExtensible w16cex:durableId="7F414C83" w16cex:dateUtc="2023-11-26T10:42:00Z"/>
  <w16cex:commentExtensible w16cex:durableId="57419D9A" w16cex:dateUtc="2023-11-26T10:31:00Z"/>
  <w16cex:commentExtensible w16cex:durableId="35A8A782" w16cex:dateUtc="2023-12-04T15:03:00Z"/>
  <w16cex:commentExtensible w16cex:durableId="290DE1F7" w16cex:dateUtc="2023-11-26T20:25:00Z"/>
  <w16cex:commentExtensible w16cex:durableId="290DE4A4" w16cex:dateUtc="2023-11-26T20:37:00Z"/>
  <w16cex:commentExtensible w16cex:durableId="290DE4E2" w16cex:dateUtc="2023-11-26T2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366324" w16cid:durableId="22AE16F7"/>
  <w16cid:commentId w16cid:paraId="701713CF" w16cid:durableId="290DD788"/>
  <w16cid:commentId w16cid:paraId="63457C93" w16cid:durableId="290DD8AB"/>
  <w16cid:commentId w16cid:paraId="3D1151D9" w16cid:durableId="2A61E429"/>
  <w16cid:commentId w16cid:paraId="5E0F05E1" w16cid:durableId="290DDAE7"/>
  <w16cid:commentId w16cid:paraId="164A1AC2" w16cid:durableId="3D23EE9E"/>
  <w16cid:commentId w16cid:paraId="52DAF718" w16cid:durableId="275C6B4B"/>
  <w16cid:commentId w16cid:paraId="076D3A0B" w16cid:durableId="290DDB3D"/>
  <w16cid:commentId w16cid:paraId="67DA1A77" w16cid:durableId="1B2FFB09"/>
  <w16cid:commentId w16cid:paraId="7579A277" w16cid:durableId="0A1DA5D2"/>
  <w16cid:commentId w16cid:paraId="06695900" w16cid:durableId="290DE287"/>
  <w16cid:commentId w16cid:paraId="605BF9F2" w16cid:durableId="290DDC23"/>
  <w16cid:commentId w16cid:paraId="65D0B8D8" w16cid:durableId="290DDD07"/>
  <w16cid:commentId w16cid:paraId="6142312F" w16cid:durableId="290DDD66"/>
  <w16cid:commentId w16cid:paraId="3CEA20D1" w16cid:durableId="05D5C476"/>
  <w16cid:commentId w16cid:paraId="31FD1BD4" w16cid:durableId="290DDE93"/>
  <w16cid:commentId w16cid:paraId="6B2FF06D" w16cid:durableId="290DDEFE"/>
  <w16cid:commentId w16cid:paraId="28E4B215" w16cid:durableId="7F414C83"/>
  <w16cid:commentId w16cid:paraId="616DF61D" w16cid:durableId="57419D9A"/>
  <w16cid:commentId w16cid:paraId="66DB1D4F" w16cid:durableId="35A8A782"/>
  <w16cid:commentId w16cid:paraId="4E2E4F87" w16cid:durableId="290DE1F7"/>
  <w16cid:commentId w16cid:paraId="03762A92" w16cid:durableId="290DE4A4"/>
  <w16cid:commentId w16cid:paraId="42C26A69" w16cid:durableId="290DE4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B36ED"/>
    <w:multiLevelType w:val="hybridMultilevel"/>
    <w:tmpl w:val="3AC2A370"/>
    <w:lvl w:ilvl="0" w:tplc="800AA36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744028B"/>
    <w:multiLevelType w:val="hybridMultilevel"/>
    <w:tmpl w:val="5032159A"/>
    <w:lvl w:ilvl="0" w:tplc="3C6ECB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72E41"/>
    <w:multiLevelType w:val="hybridMultilevel"/>
    <w:tmpl w:val="BEA2F7EC"/>
    <w:lvl w:ilvl="0" w:tplc="C22E132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1647E"/>
    <w:multiLevelType w:val="hybridMultilevel"/>
    <w:tmpl w:val="4B0EB60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E388C"/>
    <w:multiLevelType w:val="hybridMultilevel"/>
    <w:tmpl w:val="574A1EF6"/>
    <w:lvl w:ilvl="0" w:tplc="737023D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BB7140"/>
    <w:multiLevelType w:val="hybridMultilevel"/>
    <w:tmpl w:val="50182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FE5969"/>
    <w:multiLevelType w:val="hybridMultilevel"/>
    <w:tmpl w:val="4776068C"/>
    <w:lvl w:ilvl="0" w:tplc="4BC40EB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72444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90866389">
    <w:abstractNumId w:val="5"/>
  </w:num>
  <w:num w:numId="3" w16cid:durableId="916741460">
    <w:abstractNumId w:val="1"/>
  </w:num>
  <w:num w:numId="4" w16cid:durableId="1040403535">
    <w:abstractNumId w:val="3"/>
  </w:num>
  <w:num w:numId="5" w16cid:durableId="627779049">
    <w:abstractNumId w:val="6"/>
  </w:num>
  <w:num w:numId="6" w16cid:durableId="2123918216">
    <w:abstractNumId w:val="2"/>
  </w:num>
  <w:num w:numId="7" w16cid:durableId="6613909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ad Scott">
    <w15:presenceInfo w15:providerId="None" w15:userId="Thad Scott"/>
  </w15:person>
  <w15:person w15:author="Dennis Trolle">
    <w15:presenceInfo w15:providerId="Windows Live" w15:userId="1e27f31f39fc4cf0"/>
  </w15:person>
  <w15:person w15:author="Nicole Wagner">
    <w15:presenceInfo w15:providerId="AD" w15:userId="S::nicolewagner@oakland.edu::b86eb5cb-169d-481d-b411-2168853628b3"/>
  </w15:person>
  <w15:person w15:author="Sadler, Jeff Michael">
    <w15:presenceInfo w15:providerId="AD" w15:userId="S::jeff.sadler@okstate.edu::e1c840ca-d830-4dbe-95b0-4e48f7ddb8aa"/>
  </w15:person>
  <w15:person w15:author="Caleb Robbins">
    <w15:presenceInfo w15:providerId="Windows Live" w15:userId="de1481ffddff10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D4D"/>
    <w:rsid w:val="0000043F"/>
    <w:rsid w:val="00000990"/>
    <w:rsid w:val="00001DE9"/>
    <w:rsid w:val="00002D58"/>
    <w:rsid w:val="00003C0A"/>
    <w:rsid w:val="00003DF5"/>
    <w:rsid w:val="00003FE9"/>
    <w:rsid w:val="0000588B"/>
    <w:rsid w:val="00005CA3"/>
    <w:rsid w:val="000062A7"/>
    <w:rsid w:val="000067D0"/>
    <w:rsid w:val="0000777C"/>
    <w:rsid w:val="00007972"/>
    <w:rsid w:val="0001021C"/>
    <w:rsid w:val="0001041F"/>
    <w:rsid w:val="0001077E"/>
    <w:rsid w:val="00011530"/>
    <w:rsid w:val="00011B46"/>
    <w:rsid w:val="00012330"/>
    <w:rsid w:val="000126D0"/>
    <w:rsid w:val="00012AEB"/>
    <w:rsid w:val="00012B39"/>
    <w:rsid w:val="00012FD2"/>
    <w:rsid w:val="00014197"/>
    <w:rsid w:val="00014A56"/>
    <w:rsid w:val="00015D2E"/>
    <w:rsid w:val="0001655D"/>
    <w:rsid w:val="0001675A"/>
    <w:rsid w:val="00016D73"/>
    <w:rsid w:val="000174B6"/>
    <w:rsid w:val="00023E85"/>
    <w:rsid w:val="00024779"/>
    <w:rsid w:val="00024DAA"/>
    <w:rsid w:val="00025EAD"/>
    <w:rsid w:val="00026D6E"/>
    <w:rsid w:val="0003210D"/>
    <w:rsid w:val="0003213E"/>
    <w:rsid w:val="00032F5E"/>
    <w:rsid w:val="000338B5"/>
    <w:rsid w:val="00034E1D"/>
    <w:rsid w:val="0003555B"/>
    <w:rsid w:val="0003565C"/>
    <w:rsid w:val="000363B0"/>
    <w:rsid w:val="000368CB"/>
    <w:rsid w:val="000374BD"/>
    <w:rsid w:val="00037D5E"/>
    <w:rsid w:val="00037ED0"/>
    <w:rsid w:val="00037F00"/>
    <w:rsid w:val="00040B64"/>
    <w:rsid w:val="00040E39"/>
    <w:rsid w:val="0004122D"/>
    <w:rsid w:val="000425AD"/>
    <w:rsid w:val="00043E7B"/>
    <w:rsid w:val="00044AF9"/>
    <w:rsid w:val="00044C5F"/>
    <w:rsid w:val="0004585F"/>
    <w:rsid w:val="00045AEA"/>
    <w:rsid w:val="00045CEC"/>
    <w:rsid w:val="00045E5C"/>
    <w:rsid w:val="00046027"/>
    <w:rsid w:val="00046A94"/>
    <w:rsid w:val="000473A9"/>
    <w:rsid w:val="00047D9B"/>
    <w:rsid w:val="00050086"/>
    <w:rsid w:val="00052B21"/>
    <w:rsid w:val="00053538"/>
    <w:rsid w:val="000537EF"/>
    <w:rsid w:val="00053D42"/>
    <w:rsid w:val="00054958"/>
    <w:rsid w:val="0005718A"/>
    <w:rsid w:val="00057503"/>
    <w:rsid w:val="00060280"/>
    <w:rsid w:val="00060578"/>
    <w:rsid w:val="00060A33"/>
    <w:rsid w:val="00060C82"/>
    <w:rsid w:val="000614A3"/>
    <w:rsid w:val="00061BB4"/>
    <w:rsid w:val="00061BC4"/>
    <w:rsid w:val="00062967"/>
    <w:rsid w:val="000650D4"/>
    <w:rsid w:val="00065315"/>
    <w:rsid w:val="000654FF"/>
    <w:rsid w:val="00066588"/>
    <w:rsid w:val="000666FB"/>
    <w:rsid w:val="0006788D"/>
    <w:rsid w:val="000702EB"/>
    <w:rsid w:val="00070677"/>
    <w:rsid w:val="000712B1"/>
    <w:rsid w:val="00071A78"/>
    <w:rsid w:val="000732F6"/>
    <w:rsid w:val="00073901"/>
    <w:rsid w:val="0007415A"/>
    <w:rsid w:val="000742B2"/>
    <w:rsid w:val="00074758"/>
    <w:rsid w:val="0007521F"/>
    <w:rsid w:val="00075580"/>
    <w:rsid w:val="00077D38"/>
    <w:rsid w:val="00077DE4"/>
    <w:rsid w:val="000802FC"/>
    <w:rsid w:val="000806D1"/>
    <w:rsid w:val="00080754"/>
    <w:rsid w:val="00080BF0"/>
    <w:rsid w:val="00081965"/>
    <w:rsid w:val="000819C4"/>
    <w:rsid w:val="00081F8E"/>
    <w:rsid w:val="00082212"/>
    <w:rsid w:val="00082555"/>
    <w:rsid w:val="00083490"/>
    <w:rsid w:val="000839B4"/>
    <w:rsid w:val="00084FBC"/>
    <w:rsid w:val="00085640"/>
    <w:rsid w:val="000862C1"/>
    <w:rsid w:val="00086A43"/>
    <w:rsid w:val="00086CDC"/>
    <w:rsid w:val="00086D24"/>
    <w:rsid w:val="00086E7E"/>
    <w:rsid w:val="00087743"/>
    <w:rsid w:val="000900DC"/>
    <w:rsid w:val="0009012B"/>
    <w:rsid w:val="00090ED7"/>
    <w:rsid w:val="00090EDA"/>
    <w:rsid w:val="000917B6"/>
    <w:rsid w:val="00092126"/>
    <w:rsid w:val="00092C88"/>
    <w:rsid w:val="00093164"/>
    <w:rsid w:val="0009346B"/>
    <w:rsid w:val="00093A2A"/>
    <w:rsid w:val="00093E0D"/>
    <w:rsid w:val="00094C58"/>
    <w:rsid w:val="00094EFC"/>
    <w:rsid w:val="00097492"/>
    <w:rsid w:val="00097F5D"/>
    <w:rsid w:val="000A00F5"/>
    <w:rsid w:val="000A0605"/>
    <w:rsid w:val="000A0742"/>
    <w:rsid w:val="000A1063"/>
    <w:rsid w:val="000A114D"/>
    <w:rsid w:val="000A20CF"/>
    <w:rsid w:val="000A21E4"/>
    <w:rsid w:val="000A322D"/>
    <w:rsid w:val="000A3437"/>
    <w:rsid w:val="000A52B6"/>
    <w:rsid w:val="000A699E"/>
    <w:rsid w:val="000A7A65"/>
    <w:rsid w:val="000B0CB3"/>
    <w:rsid w:val="000B0F7B"/>
    <w:rsid w:val="000B110F"/>
    <w:rsid w:val="000B14F9"/>
    <w:rsid w:val="000B19D3"/>
    <w:rsid w:val="000B384C"/>
    <w:rsid w:val="000B39D2"/>
    <w:rsid w:val="000B6046"/>
    <w:rsid w:val="000B6633"/>
    <w:rsid w:val="000B6A91"/>
    <w:rsid w:val="000B783D"/>
    <w:rsid w:val="000C057F"/>
    <w:rsid w:val="000C06F5"/>
    <w:rsid w:val="000C0BD5"/>
    <w:rsid w:val="000C1581"/>
    <w:rsid w:val="000C2889"/>
    <w:rsid w:val="000C3A33"/>
    <w:rsid w:val="000C3C63"/>
    <w:rsid w:val="000C3D8C"/>
    <w:rsid w:val="000C49B4"/>
    <w:rsid w:val="000C5097"/>
    <w:rsid w:val="000C5B60"/>
    <w:rsid w:val="000C6285"/>
    <w:rsid w:val="000C62AC"/>
    <w:rsid w:val="000C63D9"/>
    <w:rsid w:val="000C63EB"/>
    <w:rsid w:val="000C64C3"/>
    <w:rsid w:val="000C662A"/>
    <w:rsid w:val="000C7189"/>
    <w:rsid w:val="000C7D3F"/>
    <w:rsid w:val="000D1619"/>
    <w:rsid w:val="000D1B18"/>
    <w:rsid w:val="000D1C35"/>
    <w:rsid w:val="000D30D0"/>
    <w:rsid w:val="000D4EE5"/>
    <w:rsid w:val="000D70B3"/>
    <w:rsid w:val="000D73DC"/>
    <w:rsid w:val="000D7B93"/>
    <w:rsid w:val="000E0884"/>
    <w:rsid w:val="000E0E12"/>
    <w:rsid w:val="000E1C51"/>
    <w:rsid w:val="000E23E3"/>
    <w:rsid w:val="000E2CD9"/>
    <w:rsid w:val="000E3682"/>
    <w:rsid w:val="000E457C"/>
    <w:rsid w:val="000E4786"/>
    <w:rsid w:val="000E4B58"/>
    <w:rsid w:val="000E4D3E"/>
    <w:rsid w:val="000E54F5"/>
    <w:rsid w:val="000E55F8"/>
    <w:rsid w:val="000E5A32"/>
    <w:rsid w:val="000E5AF5"/>
    <w:rsid w:val="000E5C76"/>
    <w:rsid w:val="000E7758"/>
    <w:rsid w:val="000E79F8"/>
    <w:rsid w:val="000F08F8"/>
    <w:rsid w:val="000F168F"/>
    <w:rsid w:val="000F1A8E"/>
    <w:rsid w:val="000F1EBB"/>
    <w:rsid w:val="000F20D0"/>
    <w:rsid w:val="000F2EFF"/>
    <w:rsid w:val="000F34E2"/>
    <w:rsid w:val="000F5132"/>
    <w:rsid w:val="000F54BD"/>
    <w:rsid w:val="000F628C"/>
    <w:rsid w:val="000F7090"/>
    <w:rsid w:val="001001C7"/>
    <w:rsid w:val="0010097C"/>
    <w:rsid w:val="00100F0C"/>
    <w:rsid w:val="00101B3D"/>
    <w:rsid w:val="00103744"/>
    <w:rsid w:val="00104726"/>
    <w:rsid w:val="0010504C"/>
    <w:rsid w:val="00106633"/>
    <w:rsid w:val="00107710"/>
    <w:rsid w:val="00110DE9"/>
    <w:rsid w:val="00110F48"/>
    <w:rsid w:val="00111E07"/>
    <w:rsid w:val="0011254C"/>
    <w:rsid w:val="00112DE7"/>
    <w:rsid w:val="00113141"/>
    <w:rsid w:val="001138A3"/>
    <w:rsid w:val="00113A27"/>
    <w:rsid w:val="00113A84"/>
    <w:rsid w:val="00113A99"/>
    <w:rsid w:val="00113E30"/>
    <w:rsid w:val="00114289"/>
    <w:rsid w:val="00114FA2"/>
    <w:rsid w:val="00115599"/>
    <w:rsid w:val="00115EFD"/>
    <w:rsid w:val="001164DC"/>
    <w:rsid w:val="00116BE6"/>
    <w:rsid w:val="00116EEE"/>
    <w:rsid w:val="00116F88"/>
    <w:rsid w:val="0011783E"/>
    <w:rsid w:val="001178A5"/>
    <w:rsid w:val="00121C89"/>
    <w:rsid w:val="0012257B"/>
    <w:rsid w:val="001233DA"/>
    <w:rsid w:val="0012350C"/>
    <w:rsid w:val="00123583"/>
    <w:rsid w:val="00123A4F"/>
    <w:rsid w:val="00123A5C"/>
    <w:rsid w:val="00123A7D"/>
    <w:rsid w:val="001245D3"/>
    <w:rsid w:val="001247F2"/>
    <w:rsid w:val="00124FCF"/>
    <w:rsid w:val="00127096"/>
    <w:rsid w:val="00127B04"/>
    <w:rsid w:val="00127BFD"/>
    <w:rsid w:val="00127EFE"/>
    <w:rsid w:val="00131542"/>
    <w:rsid w:val="00131978"/>
    <w:rsid w:val="00131B50"/>
    <w:rsid w:val="001325AF"/>
    <w:rsid w:val="001327F3"/>
    <w:rsid w:val="001328B5"/>
    <w:rsid w:val="00132E41"/>
    <w:rsid w:val="001332F4"/>
    <w:rsid w:val="001334E7"/>
    <w:rsid w:val="00133B6B"/>
    <w:rsid w:val="00133EF3"/>
    <w:rsid w:val="0013442C"/>
    <w:rsid w:val="00134565"/>
    <w:rsid w:val="001348C7"/>
    <w:rsid w:val="001350FF"/>
    <w:rsid w:val="001354BD"/>
    <w:rsid w:val="00136925"/>
    <w:rsid w:val="00136E49"/>
    <w:rsid w:val="0013729D"/>
    <w:rsid w:val="00137AA5"/>
    <w:rsid w:val="00137F0B"/>
    <w:rsid w:val="0014041D"/>
    <w:rsid w:val="00140653"/>
    <w:rsid w:val="0014146E"/>
    <w:rsid w:val="0014154D"/>
    <w:rsid w:val="001415AA"/>
    <w:rsid w:val="00141B39"/>
    <w:rsid w:val="00141DB6"/>
    <w:rsid w:val="00142482"/>
    <w:rsid w:val="00142515"/>
    <w:rsid w:val="00142C6F"/>
    <w:rsid w:val="00142C76"/>
    <w:rsid w:val="00143581"/>
    <w:rsid w:val="00143880"/>
    <w:rsid w:val="001443FE"/>
    <w:rsid w:val="00144656"/>
    <w:rsid w:val="00145005"/>
    <w:rsid w:val="001459F0"/>
    <w:rsid w:val="001459F6"/>
    <w:rsid w:val="00145EEA"/>
    <w:rsid w:val="00145F56"/>
    <w:rsid w:val="001476A1"/>
    <w:rsid w:val="00150363"/>
    <w:rsid w:val="001507FD"/>
    <w:rsid w:val="001509E1"/>
    <w:rsid w:val="00151119"/>
    <w:rsid w:val="0015127C"/>
    <w:rsid w:val="00151E0A"/>
    <w:rsid w:val="0015205C"/>
    <w:rsid w:val="00152560"/>
    <w:rsid w:val="001536C3"/>
    <w:rsid w:val="00153DB5"/>
    <w:rsid w:val="001542FF"/>
    <w:rsid w:val="00154724"/>
    <w:rsid w:val="001547F0"/>
    <w:rsid w:val="001558A7"/>
    <w:rsid w:val="001563EF"/>
    <w:rsid w:val="001564DB"/>
    <w:rsid w:val="00156842"/>
    <w:rsid w:val="00156AFA"/>
    <w:rsid w:val="00156B86"/>
    <w:rsid w:val="00156CA9"/>
    <w:rsid w:val="001572D5"/>
    <w:rsid w:val="001605AD"/>
    <w:rsid w:val="00160808"/>
    <w:rsid w:val="0016080D"/>
    <w:rsid w:val="0016098C"/>
    <w:rsid w:val="00160A2F"/>
    <w:rsid w:val="001610A6"/>
    <w:rsid w:val="001617F3"/>
    <w:rsid w:val="0016183A"/>
    <w:rsid w:val="001621D7"/>
    <w:rsid w:val="00162A6D"/>
    <w:rsid w:val="00162D14"/>
    <w:rsid w:val="00165957"/>
    <w:rsid w:val="00166395"/>
    <w:rsid w:val="00167231"/>
    <w:rsid w:val="00170ABD"/>
    <w:rsid w:val="00171A30"/>
    <w:rsid w:val="00171A59"/>
    <w:rsid w:val="00171BC1"/>
    <w:rsid w:val="00171CDF"/>
    <w:rsid w:val="00172F8E"/>
    <w:rsid w:val="00173630"/>
    <w:rsid w:val="00173DB1"/>
    <w:rsid w:val="001744AC"/>
    <w:rsid w:val="00174749"/>
    <w:rsid w:val="00174EDA"/>
    <w:rsid w:val="00176310"/>
    <w:rsid w:val="00176591"/>
    <w:rsid w:val="001765A1"/>
    <w:rsid w:val="00176C28"/>
    <w:rsid w:val="00176CC7"/>
    <w:rsid w:val="00176DA9"/>
    <w:rsid w:val="00177BEB"/>
    <w:rsid w:val="00180470"/>
    <w:rsid w:val="00180963"/>
    <w:rsid w:val="00180B04"/>
    <w:rsid w:val="001827B6"/>
    <w:rsid w:val="00184057"/>
    <w:rsid w:val="00184073"/>
    <w:rsid w:val="00184EC1"/>
    <w:rsid w:val="00184FAD"/>
    <w:rsid w:val="001850CC"/>
    <w:rsid w:val="00185A1E"/>
    <w:rsid w:val="00187320"/>
    <w:rsid w:val="001877FB"/>
    <w:rsid w:val="001879CF"/>
    <w:rsid w:val="001901D6"/>
    <w:rsid w:val="00190F23"/>
    <w:rsid w:val="00191B01"/>
    <w:rsid w:val="00194F14"/>
    <w:rsid w:val="00195622"/>
    <w:rsid w:val="00195804"/>
    <w:rsid w:val="0019707A"/>
    <w:rsid w:val="001970D1"/>
    <w:rsid w:val="00197F19"/>
    <w:rsid w:val="001A03DC"/>
    <w:rsid w:val="001A1F75"/>
    <w:rsid w:val="001A1FE4"/>
    <w:rsid w:val="001A338E"/>
    <w:rsid w:val="001A7502"/>
    <w:rsid w:val="001A7B5D"/>
    <w:rsid w:val="001B0177"/>
    <w:rsid w:val="001B0B76"/>
    <w:rsid w:val="001B23B6"/>
    <w:rsid w:val="001B25AF"/>
    <w:rsid w:val="001B2AC4"/>
    <w:rsid w:val="001B3351"/>
    <w:rsid w:val="001B38DF"/>
    <w:rsid w:val="001B3CC9"/>
    <w:rsid w:val="001B3D3D"/>
    <w:rsid w:val="001B4595"/>
    <w:rsid w:val="001B4994"/>
    <w:rsid w:val="001B4C5D"/>
    <w:rsid w:val="001B527F"/>
    <w:rsid w:val="001B5583"/>
    <w:rsid w:val="001B59AF"/>
    <w:rsid w:val="001B6224"/>
    <w:rsid w:val="001B6C3C"/>
    <w:rsid w:val="001B6DD1"/>
    <w:rsid w:val="001B73C4"/>
    <w:rsid w:val="001B79B6"/>
    <w:rsid w:val="001C0D13"/>
    <w:rsid w:val="001C130B"/>
    <w:rsid w:val="001C1A20"/>
    <w:rsid w:val="001C2E82"/>
    <w:rsid w:val="001C41E6"/>
    <w:rsid w:val="001C4B4A"/>
    <w:rsid w:val="001C4BBD"/>
    <w:rsid w:val="001C4CF8"/>
    <w:rsid w:val="001C5C34"/>
    <w:rsid w:val="001C614F"/>
    <w:rsid w:val="001C65E6"/>
    <w:rsid w:val="001C66CF"/>
    <w:rsid w:val="001C7B70"/>
    <w:rsid w:val="001D1BE6"/>
    <w:rsid w:val="001D2033"/>
    <w:rsid w:val="001D2DC0"/>
    <w:rsid w:val="001D396B"/>
    <w:rsid w:val="001D3E25"/>
    <w:rsid w:val="001D5371"/>
    <w:rsid w:val="001D59BA"/>
    <w:rsid w:val="001D5C04"/>
    <w:rsid w:val="001D66E2"/>
    <w:rsid w:val="001D732E"/>
    <w:rsid w:val="001D7566"/>
    <w:rsid w:val="001D7585"/>
    <w:rsid w:val="001D7EDD"/>
    <w:rsid w:val="001E00AC"/>
    <w:rsid w:val="001E0A86"/>
    <w:rsid w:val="001E0F5D"/>
    <w:rsid w:val="001E1218"/>
    <w:rsid w:val="001E28A4"/>
    <w:rsid w:val="001E549C"/>
    <w:rsid w:val="001F01A4"/>
    <w:rsid w:val="001F059E"/>
    <w:rsid w:val="001F10B6"/>
    <w:rsid w:val="001F139C"/>
    <w:rsid w:val="001F1AE1"/>
    <w:rsid w:val="001F1C8C"/>
    <w:rsid w:val="001F1DE3"/>
    <w:rsid w:val="001F20CF"/>
    <w:rsid w:val="001F2447"/>
    <w:rsid w:val="001F4B8E"/>
    <w:rsid w:val="001F56E3"/>
    <w:rsid w:val="002009F8"/>
    <w:rsid w:val="00200B63"/>
    <w:rsid w:val="002014B0"/>
    <w:rsid w:val="00201993"/>
    <w:rsid w:val="0020217C"/>
    <w:rsid w:val="00202290"/>
    <w:rsid w:val="00202F73"/>
    <w:rsid w:val="00202FD5"/>
    <w:rsid w:val="00203A0B"/>
    <w:rsid w:val="00203E59"/>
    <w:rsid w:val="00204DED"/>
    <w:rsid w:val="00205325"/>
    <w:rsid w:val="002054E2"/>
    <w:rsid w:val="00205DC5"/>
    <w:rsid w:val="00205EE9"/>
    <w:rsid w:val="00205F57"/>
    <w:rsid w:val="002060DA"/>
    <w:rsid w:val="002067EE"/>
    <w:rsid w:val="00206CCD"/>
    <w:rsid w:val="002073E8"/>
    <w:rsid w:val="00207C89"/>
    <w:rsid w:val="00210E42"/>
    <w:rsid w:val="00211555"/>
    <w:rsid w:val="00212ECD"/>
    <w:rsid w:val="0021333C"/>
    <w:rsid w:val="00214404"/>
    <w:rsid w:val="00214679"/>
    <w:rsid w:val="00214B42"/>
    <w:rsid w:val="00214F3F"/>
    <w:rsid w:val="00215B54"/>
    <w:rsid w:val="002160CC"/>
    <w:rsid w:val="0021630F"/>
    <w:rsid w:val="00216615"/>
    <w:rsid w:val="00220744"/>
    <w:rsid w:val="00221192"/>
    <w:rsid w:val="002212DE"/>
    <w:rsid w:val="00221662"/>
    <w:rsid w:val="00221EE4"/>
    <w:rsid w:val="00222658"/>
    <w:rsid w:val="00222722"/>
    <w:rsid w:val="0022303A"/>
    <w:rsid w:val="0022342E"/>
    <w:rsid w:val="00223564"/>
    <w:rsid w:val="00224C22"/>
    <w:rsid w:val="00224F6A"/>
    <w:rsid w:val="0022523E"/>
    <w:rsid w:val="00226D81"/>
    <w:rsid w:val="00226F49"/>
    <w:rsid w:val="0022714A"/>
    <w:rsid w:val="002273A0"/>
    <w:rsid w:val="002273A9"/>
    <w:rsid w:val="002278DC"/>
    <w:rsid w:val="002279E5"/>
    <w:rsid w:val="00227F71"/>
    <w:rsid w:val="00231E1E"/>
    <w:rsid w:val="00231FA0"/>
    <w:rsid w:val="00233474"/>
    <w:rsid w:val="002336E6"/>
    <w:rsid w:val="00233C3F"/>
    <w:rsid w:val="00233FDA"/>
    <w:rsid w:val="00234245"/>
    <w:rsid w:val="00234766"/>
    <w:rsid w:val="002363E3"/>
    <w:rsid w:val="00236AA4"/>
    <w:rsid w:val="00236ACB"/>
    <w:rsid w:val="00236E59"/>
    <w:rsid w:val="0024256C"/>
    <w:rsid w:val="00243131"/>
    <w:rsid w:val="002432C6"/>
    <w:rsid w:val="00245654"/>
    <w:rsid w:val="00245BED"/>
    <w:rsid w:val="00245D26"/>
    <w:rsid w:val="00246309"/>
    <w:rsid w:val="00246807"/>
    <w:rsid w:val="00246C49"/>
    <w:rsid w:val="002470E0"/>
    <w:rsid w:val="002477B8"/>
    <w:rsid w:val="0025026C"/>
    <w:rsid w:val="00250557"/>
    <w:rsid w:val="0025069A"/>
    <w:rsid w:val="00250799"/>
    <w:rsid w:val="002508E9"/>
    <w:rsid w:val="00252F39"/>
    <w:rsid w:val="00252F82"/>
    <w:rsid w:val="002536E3"/>
    <w:rsid w:val="002542E6"/>
    <w:rsid w:val="0025539D"/>
    <w:rsid w:val="00256E31"/>
    <w:rsid w:val="00257460"/>
    <w:rsid w:val="002579BC"/>
    <w:rsid w:val="00257DF6"/>
    <w:rsid w:val="00257FD3"/>
    <w:rsid w:val="00261771"/>
    <w:rsid w:val="00261DEE"/>
    <w:rsid w:val="002640A9"/>
    <w:rsid w:val="00264251"/>
    <w:rsid w:val="002642B0"/>
    <w:rsid w:val="00264A9F"/>
    <w:rsid w:val="00264BFF"/>
    <w:rsid w:val="0026507C"/>
    <w:rsid w:val="00265CD5"/>
    <w:rsid w:val="002666AA"/>
    <w:rsid w:val="00266E5F"/>
    <w:rsid w:val="002703BA"/>
    <w:rsid w:val="00270BB3"/>
    <w:rsid w:val="00271102"/>
    <w:rsid w:val="00272F0D"/>
    <w:rsid w:val="002731F3"/>
    <w:rsid w:val="00273760"/>
    <w:rsid w:val="00273C1F"/>
    <w:rsid w:val="00274241"/>
    <w:rsid w:val="00274470"/>
    <w:rsid w:val="00274B9C"/>
    <w:rsid w:val="00275329"/>
    <w:rsid w:val="00275724"/>
    <w:rsid w:val="00275CB6"/>
    <w:rsid w:val="0027793F"/>
    <w:rsid w:val="00277DC1"/>
    <w:rsid w:val="00281B76"/>
    <w:rsid w:val="00281BD0"/>
    <w:rsid w:val="002820F2"/>
    <w:rsid w:val="002834A7"/>
    <w:rsid w:val="00283568"/>
    <w:rsid w:val="002845DC"/>
    <w:rsid w:val="00284760"/>
    <w:rsid w:val="00284913"/>
    <w:rsid w:val="00285842"/>
    <w:rsid w:val="00286B5E"/>
    <w:rsid w:val="00287084"/>
    <w:rsid w:val="00287333"/>
    <w:rsid w:val="00287539"/>
    <w:rsid w:val="0029142F"/>
    <w:rsid w:val="002918B9"/>
    <w:rsid w:val="00292871"/>
    <w:rsid w:val="00293C76"/>
    <w:rsid w:val="00294992"/>
    <w:rsid w:val="002959CC"/>
    <w:rsid w:val="002966E9"/>
    <w:rsid w:val="00297FB1"/>
    <w:rsid w:val="002A0FCA"/>
    <w:rsid w:val="002A1426"/>
    <w:rsid w:val="002A19CE"/>
    <w:rsid w:val="002A1B3E"/>
    <w:rsid w:val="002A29F5"/>
    <w:rsid w:val="002A4E48"/>
    <w:rsid w:val="002A5142"/>
    <w:rsid w:val="002A67AB"/>
    <w:rsid w:val="002A67C7"/>
    <w:rsid w:val="002B0EC3"/>
    <w:rsid w:val="002B25EB"/>
    <w:rsid w:val="002B2EEF"/>
    <w:rsid w:val="002B310F"/>
    <w:rsid w:val="002B48A2"/>
    <w:rsid w:val="002B5CDE"/>
    <w:rsid w:val="002B623E"/>
    <w:rsid w:val="002C0ECE"/>
    <w:rsid w:val="002C11DF"/>
    <w:rsid w:val="002C12DC"/>
    <w:rsid w:val="002C1AA4"/>
    <w:rsid w:val="002C2172"/>
    <w:rsid w:val="002C21A2"/>
    <w:rsid w:val="002C299A"/>
    <w:rsid w:val="002C2A2B"/>
    <w:rsid w:val="002C2ABE"/>
    <w:rsid w:val="002C2CE6"/>
    <w:rsid w:val="002C2E5A"/>
    <w:rsid w:val="002C45CD"/>
    <w:rsid w:val="002C5E02"/>
    <w:rsid w:val="002C649B"/>
    <w:rsid w:val="002C6DC8"/>
    <w:rsid w:val="002C7A45"/>
    <w:rsid w:val="002C7BCF"/>
    <w:rsid w:val="002C7E05"/>
    <w:rsid w:val="002D05CB"/>
    <w:rsid w:val="002D0EF9"/>
    <w:rsid w:val="002D2C96"/>
    <w:rsid w:val="002D32B6"/>
    <w:rsid w:val="002D3A2C"/>
    <w:rsid w:val="002D3D8B"/>
    <w:rsid w:val="002D6621"/>
    <w:rsid w:val="002D6AEF"/>
    <w:rsid w:val="002D72F3"/>
    <w:rsid w:val="002D7D5F"/>
    <w:rsid w:val="002D7DA5"/>
    <w:rsid w:val="002E0AB3"/>
    <w:rsid w:val="002E0E16"/>
    <w:rsid w:val="002E0EDF"/>
    <w:rsid w:val="002E110D"/>
    <w:rsid w:val="002E1A54"/>
    <w:rsid w:val="002E1C87"/>
    <w:rsid w:val="002E3196"/>
    <w:rsid w:val="002E3441"/>
    <w:rsid w:val="002E385A"/>
    <w:rsid w:val="002E3EA3"/>
    <w:rsid w:val="002E4060"/>
    <w:rsid w:val="002E441F"/>
    <w:rsid w:val="002E4634"/>
    <w:rsid w:val="002E6F8D"/>
    <w:rsid w:val="002E7093"/>
    <w:rsid w:val="002E7446"/>
    <w:rsid w:val="002E75DC"/>
    <w:rsid w:val="002F0282"/>
    <w:rsid w:val="002F15CD"/>
    <w:rsid w:val="002F26FC"/>
    <w:rsid w:val="002F344D"/>
    <w:rsid w:val="002F5563"/>
    <w:rsid w:val="002F68C0"/>
    <w:rsid w:val="002F6C09"/>
    <w:rsid w:val="002F7610"/>
    <w:rsid w:val="002F77F4"/>
    <w:rsid w:val="002F7ABB"/>
    <w:rsid w:val="0030004E"/>
    <w:rsid w:val="003005AC"/>
    <w:rsid w:val="00300B65"/>
    <w:rsid w:val="003011D2"/>
    <w:rsid w:val="00301A36"/>
    <w:rsid w:val="00301F1B"/>
    <w:rsid w:val="00303101"/>
    <w:rsid w:val="00303E32"/>
    <w:rsid w:val="00303E55"/>
    <w:rsid w:val="003042A9"/>
    <w:rsid w:val="003048B8"/>
    <w:rsid w:val="00306BE4"/>
    <w:rsid w:val="00307455"/>
    <w:rsid w:val="00307AC3"/>
    <w:rsid w:val="00310567"/>
    <w:rsid w:val="00310988"/>
    <w:rsid w:val="00310C0B"/>
    <w:rsid w:val="003114D4"/>
    <w:rsid w:val="0031519E"/>
    <w:rsid w:val="00316CDA"/>
    <w:rsid w:val="0031704E"/>
    <w:rsid w:val="003170D0"/>
    <w:rsid w:val="0031715E"/>
    <w:rsid w:val="00320003"/>
    <w:rsid w:val="0032110A"/>
    <w:rsid w:val="00322050"/>
    <w:rsid w:val="003230E7"/>
    <w:rsid w:val="00323840"/>
    <w:rsid w:val="00324588"/>
    <w:rsid w:val="0032465E"/>
    <w:rsid w:val="0032516F"/>
    <w:rsid w:val="003258EE"/>
    <w:rsid w:val="00325F1C"/>
    <w:rsid w:val="003267C3"/>
    <w:rsid w:val="003271F1"/>
    <w:rsid w:val="003277DC"/>
    <w:rsid w:val="00327A63"/>
    <w:rsid w:val="00327FC3"/>
    <w:rsid w:val="003308F5"/>
    <w:rsid w:val="00331075"/>
    <w:rsid w:val="00332788"/>
    <w:rsid w:val="00333511"/>
    <w:rsid w:val="00334839"/>
    <w:rsid w:val="003348A8"/>
    <w:rsid w:val="0033591A"/>
    <w:rsid w:val="00335ED9"/>
    <w:rsid w:val="00336FA7"/>
    <w:rsid w:val="00337000"/>
    <w:rsid w:val="0033786A"/>
    <w:rsid w:val="003409AC"/>
    <w:rsid w:val="00340FAB"/>
    <w:rsid w:val="00341218"/>
    <w:rsid w:val="00341881"/>
    <w:rsid w:val="00341DA5"/>
    <w:rsid w:val="003436DB"/>
    <w:rsid w:val="00343FF4"/>
    <w:rsid w:val="00344498"/>
    <w:rsid w:val="003446CB"/>
    <w:rsid w:val="00345828"/>
    <w:rsid w:val="00345AA1"/>
    <w:rsid w:val="0034627E"/>
    <w:rsid w:val="003462C1"/>
    <w:rsid w:val="00346E39"/>
    <w:rsid w:val="003511DA"/>
    <w:rsid w:val="003514A0"/>
    <w:rsid w:val="00352B42"/>
    <w:rsid w:val="00353855"/>
    <w:rsid w:val="00354224"/>
    <w:rsid w:val="0035506A"/>
    <w:rsid w:val="00355205"/>
    <w:rsid w:val="00355780"/>
    <w:rsid w:val="00356FA9"/>
    <w:rsid w:val="003579BF"/>
    <w:rsid w:val="00357C03"/>
    <w:rsid w:val="00361324"/>
    <w:rsid w:val="00361CA2"/>
    <w:rsid w:val="00362076"/>
    <w:rsid w:val="00362C11"/>
    <w:rsid w:val="00362F9E"/>
    <w:rsid w:val="003639BE"/>
    <w:rsid w:val="003650E1"/>
    <w:rsid w:val="00365565"/>
    <w:rsid w:val="00365810"/>
    <w:rsid w:val="00367A14"/>
    <w:rsid w:val="00370435"/>
    <w:rsid w:val="0037052D"/>
    <w:rsid w:val="003708DC"/>
    <w:rsid w:val="003709D8"/>
    <w:rsid w:val="00370BCA"/>
    <w:rsid w:val="003718BE"/>
    <w:rsid w:val="003718CE"/>
    <w:rsid w:val="003720A3"/>
    <w:rsid w:val="0037221C"/>
    <w:rsid w:val="00372EA1"/>
    <w:rsid w:val="003738DD"/>
    <w:rsid w:val="00374C7E"/>
    <w:rsid w:val="003766A3"/>
    <w:rsid w:val="00377B0E"/>
    <w:rsid w:val="00380221"/>
    <w:rsid w:val="00380CE9"/>
    <w:rsid w:val="00380E36"/>
    <w:rsid w:val="003811AB"/>
    <w:rsid w:val="00381564"/>
    <w:rsid w:val="00382037"/>
    <w:rsid w:val="003824D6"/>
    <w:rsid w:val="00382F0A"/>
    <w:rsid w:val="00383354"/>
    <w:rsid w:val="003834C3"/>
    <w:rsid w:val="003840B5"/>
    <w:rsid w:val="003844A0"/>
    <w:rsid w:val="00385219"/>
    <w:rsid w:val="00385AE8"/>
    <w:rsid w:val="00385AF8"/>
    <w:rsid w:val="003864D8"/>
    <w:rsid w:val="00386D38"/>
    <w:rsid w:val="0038749E"/>
    <w:rsid w:val="003874B6"/>
    <w:rsid w:val="0038797D"/>
    <w:rsid w:val="00391619"/>
    <w:rsid w:val="003918E3"/>
    <w:rsid w:val="00391D46"/>
    <w:rsid w:val="00391E90"/>
    <w:rsid w:val="0039235B"/>
    <w:rsid w:val="00392439"/>
    <w:rsid w:val="00392F5D"/>
    <w:rsid w:val="0039332D"/>
    <w:rsid w:val="00393426"/>
    <w:rsid w:val="003938C4"/>
    <w:rsid w:val="00394A9A"/>
    <w:rsid w:val="00394CB5"/>
    <w:rsid w:val="003952B3"/>
    <w:rsid w:val="00396015"/>
    <w:rsid w:val="00396501"/>
    <w:rsid w:val="00396E8F"/>
    <w:rsid w:val="00397888"/>
    <w:rsid w:val="003A1224"/>
    <w:rsid w:val="003A1366"/>
    <w:rsid w:val="003A185C"/>
    <w:rsid w:val="003A19A2"/>
    <w:rsid w:val="003A43D4"/>
    <w:rsid w:val="003A4806"/>
    <w:rsid w:val="003A485D"/>
    <w:rsid w:val="003A4B22"/>
    <w:rsid w:val="003A65F0"/>
    <w:rsid w:val="003A7281"/>
    <w:rsid w:val="003A7465"/>
    <w:rsid w:val="003A7718"/>
    <w:rsid w:val="003A77A7"/>
    <w:rsid w:val="003A77D8"/>
    <w:rsid w:val="003A7E82"/>
    <w:rsid w:val="003B0086"/>
    <w:rsid w:val="003B0EEA"/>
    <w:rsid w:val="003B1D07"/>
    <w:rsid w:val="003B2379"/>
    <w:rsid w:val="003B3602"/>
    <w:rsid w:val="003B380A"/>
    <w:rsid w:val="003B50D5"/>
    <w:rsid w:val="003C0599"/>
    <w:rsid w:val="003C0787"/>
    <w:rsid w:val="003C08CD"/>
    <w:rsid w:val="003C0A83"/>
    <w:rsid w:val="003C0B13"/>
    <w:rsid w:val="003C0E93"/>
    <w:rsid w:val="003C12EE"/>
    <w:rsid w:val="003C3B8A"/>
    <w:rsid w:val="003C3D1A"/>
    <w:rsid w:val="003C3DE8"/>
    <w:rsid w:val="003C4179"/>
    <w:rsid w:val="003C46BD"/>
    <w:rsid w:val="003C470B"/>
    <w:rsid w:val="003C4A50"/>
    <w:rsid w:val="003C4C0A"/>
    <w:rsid w:val="003C505B"/>
    <w:rsid w:val="003C53B4"/>
    <w:rsid w:val="003C5AFC"/>
    <w:rsid w:val="003C6072"/>
    <w:rsid w:val="003C65CC"/>
    <w:rsid w:val="003C68BF"/>
    <w:rsid w:val="003C71F5"/>
    <w:rsid w:val="003C759E"/>
    <w:rsid w:val="003C7937"/>
    <w:rsid w:val="003D037E"/>
    <w:rsid w:val="003D0A70"/>
    <w:rsid w:val="003D13FB"/>
    <w:rsid w:val="003D14E8"/>
    <w:rsid w:val="003D171A"/>
    <w:rsid w:val="003D173E"/>
    <w:rsid w:val="003D213B"/>
    <w:rsid w:val="003D217B"/>
    <w:rsid w:val="003D3091"/>
    <w:rsid w:val="003D38D5"/>
    <w:rsid w:val="003D48EC"/>
    <w:rsid w:val="003D4D18"/>
    <w:rsid w:val="003D5E69"/>
    <w:rsid w:val="003D6163"/>
    <w:rsid w:val="003D6BE7"/>
    <w:rsid w:val="003E05BA"/>
    <w:rsid w:val="003E0B65"/>
    <w:rsid w:val="003E1AAC"/>
    <w:rsid w:val="003E211A"/>
    <w:rsid w:val="003E2143"/>
    <w:rsid w:val="003E2742"/>
    <w:rsid w:val="003E2B65"/>
    <w:rsid w:val="003E3379"/>
    <w:rsid w:val="003E399A"/>
    <w:rsid w:val="003E39EC"/>
    <w:rsid w:val="003E451D"/>
    <w:rsid w:val="003E4A92"/>
    <w:rsid w:val="003E4B64"/>
    <w:rsid w:val="003E5310"/>
    <w:rsid w:val="003E5362"/>
    <w:rsid w:val="003E5A1A"/>
    <w:rsid w:val="003E5EE5"/>
    <w:rsid w:val="003E65F3"/>
    <w:rsid w:val="003E6AD0"/>
    <w:rsid w:val="003E6F92"/>
    <w:rsid w:val="003E76F0"/>
    <w:rsid w:val="003E7854"/>
    <w:rsid w:val="003E79AC"/>
    <w:rsid w:val="003E7A18"/>
    <w:rsid w:val="003E7EFF"/>
    <w:rsid w:val="003E7F57"/>
    <w:rsid w:val="003F0E6D"/>
    <w:rsid w:val="003F0FFC"/>
    <w:rsid w:val="003F1280"/>
    <w:rsid w:val="003F3143"/>
    <w:rsid w:val="003F365D"/>
    <w:rsid w:val="003F3987"/>
    <w:rsid w:val="003F5F0F"/>
    <w:rsid w:val="003F5F3D"/>
    <w:rsid w:val="003F6C57"/>
    <w:rsid w:val="003F7EBA"/>
    <w:rsid w:val="00400F85"/>
    <w:rsid w:val="0040135D"/>
    <w:rsid w:val="004019E1"/>
    <w:rsid w:val="00401B8D"/>
    <w:rsid w:val="00403409"/>
    <w:rsid w:val="0040516E"/>
    <w:rsid w:val="00405191"/>
    <w:rsid w:val="00405209"/>
    <w:rsid w:val="00406195"/>
    <w:rsid w:val="00407E57"/>
    <w:rsid w:val="00410FD4"/>
    <w:rsid w:val="00411FCD"/>
    <w:rsid w:val="00411FEF"/>
    <w:rsid w:val="004120C0"/>
    <w:rsid w:val="00413441"/>
    <w:rsid w:val="00413468"/>
    <w:rsid w:val="004140A3"/>
    <w:rsid w:val="0041530C"/>
    <w:rsid w:val="004159E3"/>
    <w:rsid w:val="00415B51"/>
    <w:rsid w:val="004161F0"/>
    <w:rsid w:val="00416B74"/>
    <w:rsid w:val="004179BB"/>
    <w:rsid w:val="0042041B"/>
    <w:rsid w:val="004210E1"/>
    <w:rsid w:val="0042166A"/>
    <w:rsid w:val="004218E7"/>
    <w:rsid w:val="00421D80"/>
    <w:rsid w:val="00422165"/>
    <w:rsid w:val="004244CC"/>
    <w:rsid w:val="0042570A"/>
    <w:rsid w:val="00425D25"/>
    <w:rsid w:val="00425E88"/>
    <w:rsid w:val="00426883"/>
    <w:rsid w:val="00426A59"/>
    <w:rsid w:val="00426BA8"/>
    <w:rsid w:val="004275FF"/>
    <w:rsid w:val="00430D77"/>
    <w:rsid w:val="00431855"/>
    <w:rsid w:val="00431D19"/>
    <w:rsid w:val="004326B1"/>
    <w:rsid w:val="00432863"/>
    <w:rsid w:val="00432CB2"/>
    <w:rsid w:val="004336B2"/>
    <w:rsid w:val="00433DE0"/>
    <w:rsid w:val="004340E1"/>
    <w:rsid w:val="0043413D"/>
    <w:rsid w:val="00434719"/>
    <w:rsid w:val="00434851"/>
    <w:rsid w:val="00434B84"/>
    <w:rsid w:val="004353B9"/>
    <w:rsid w:val="004353C6"/>
    <w:rsid w:val="004358B9"/>
    <w:rsid w:val="00435C25"/>
    <w:rsid w:val="00435E82"/>
    <w:rsid w:val="00436B92"/>
    <w:rsid w:val="00437048"/>
    <w:rsid w:val="004376A9"/>
    <w:rsid w:val="00437C2A"/>
    <w:rsid w:val="00440E66"/>
    <w:rsid w:val="004424D5"/>
    <w:rsid w:val="004424F4"/>
    <w:rsid w:val="00442513"/>
    <w:rsid w:val="004426D5"/>
    <w:rsid w:val="00442AA7"/>
    <w:rsid w:val="00442FC7"/>
    <w:rsid w:val="00444E84"/>
    <w:rsid w:val="00445919"/>
    <w:rsid w:val="004460E7"/>
    <w:rsid w:val="004467BF"/>
    <w:rsid w:val="00447189"/>
    <w:rsid w:val="00447816"/>
    <w:rsid w:val="00447C3B"/>
    <w:rsid w:val="00450F0C"/>
    <w:rsid w:val="00451735"/>
    <w:rsid w:val="00451C04"/>
    <w:rsid w:val="00451DEA"/>
    <w:rsid w:val="0045231B"/>
    <w:rsid w:val="00453D75"/>
    <w:rsid w:val="0045508E"/>
    <w:rsid w:val="004550D5"/>
    <w:rsid w:val="00455F19"/>
    <w:rsid w:val="00457264"/>
    <w:rsid w:val="00457C5D"/>
    <w:rsid w:val="00457C64"/>
    <w:rsid w:val="00461098"/>
    <w:rsid w:val="0046138A"/>
    <w:rsid w:val="00461814"/>
    <w:rsid w:val="0046190F"/>
    <w:rsid w:val="004620BB"/>
    <w:rsid w:val="00462160"/>
    <w:rsid w:val="004621CB"/>
    <w:rsid w:val="0046255C"/>
    <w:rsid w:val="00462944"/>
    <w:rsid w:val="00462C8D"/>
    <w:rsid w:val="004634C5"/>
    <w:rsid w:val="00465A9F"/>
    <w:rsid w:val="0047093E"/>
    <w:rsid w:val="00472058"/>
    <w:rsid w:val="0047249A"/>
    <w:rsid w:val="00472B51"/>
    <w:rsid w:val="00472E28"/>
    <w:rsid w:val="0047320A"/>
    <w:rsid w:val="0047357F"/>
    <w:rsid w:val="004737FE"/>
    <w:rsid w:val="00474498"/>
    <w:rsid w:val="00474C1A"/>
    <w:rsid w:val="00474CFF"/>
    <w:rsid w:val="00474F93"/>
    <w:rsid w:val="00475EA8"/>
    <w:rsid w:val="00476785"/>
    <w:rsid w:val="00476FCF"/>
    <w:rsid w:val="00477038"/>
    <w:rsid w:val="004773A4"/>
    <w:rsid w:val="004773F0"/>
    <w:rsid w:val="0048024B"/>
    <w:rsid w:val="00480910"/>
    <w:rsid w:val="004814F8"/>
    <w:rsid w:val="00481C0D"/>
    <w:rsid w:val="00482AA5"/>
    <w:rsid w:val="00482E02"/>
    <w:rsid w:val="00483DC4"/>
    <w:rsid w:val="004853A1"/>
    <w:rsid w:val="0048544C"/>
    <w:rsid w:val="004859C9"/>
    <w:rsid w:val="00485B7F"/>
    <w:rsid w:val="00486EF4"/>
    <w:rsid w:val="00487314"/>
    <w:rsid w:val="00487F98"/>
    <w:rsid w:val="00490009"/>
    <w:rsid w:val="00491828"/>
    <w:rsid w:val="00491D7A"/>
    <w:rsid w:val="004923BF"/>
    <w:rsid w:val="00492668"/>
    <w:rsid w:val="00492D3E"/>
    <w:rsid w:val="00493163"/>
    <w:rsid w:val="00493CF4"/>
    <w:rsid w:val="00494324"/>
    <w:rsid w:val="004947C9"/>
    <w:rsid w:val="00494E51"/>
    <w:rsid w:val="00495F28"/>
    <w:rsid w:val="00497065"/>
    <w:rsid w:val="0049758A"/>
    <w:rsid w:val="004A0A6C"/>
    <w:rsid w:val="004A0BB3"/>
    <w:rsid w:val="004A10C2"/>
    <w:rsid w:val="004A1D30"/>
    <w:rsid w:val="004A27FF"/>
    <w:rsid w:val="004A3386"/>
    <w:rsid w:val="004A34BE"/>
    <w:rsid w:val="004A40E6"/>
    <w:rsid w:val="004A4EF1"/>
    <w:rsid w:val="004A4F7A"/>
    <w:rsid w:val="004A534F"/>
    <w:rsid w:val="004A5593"/>
    <w:rsid w:val="004A61EA"/>
    <w:rsid w:val="004B00C4"/>
    <w:rsid w:val="004B0BC6"/>
    <w:rsid w:val="004B1B3B"/>
    <w:rsid w:val="004B201D"/>
    <w:rsid w:val="004B2765"/>
    <w:rsid w:val="004B2C60"/>
    <w:rsid w:val="004B2D1A"/>
    <w:rsid w:val="004B2EF2"/>
    <w:rsid w:val="004B4A7B"/>
    <w:rsid w:val="004B539B"/>
    <w:rsid w:val="004B7223"/>
    <w:rsid w:val="004B77CD"/>
    <w:rsid w:val="004C02C4"/>
    <w:rsid w:val="004C04F0"/>
    <w:rsid w:val="004C057F"/>
    <w:rsid w:val="004C0D64"/>
    <w:rsid w:val="004C138E"/>
    <w:rsid w:val="004C2666"/>
    <w:rsid w:val="004C2BBB"/>
    <w:rsid w:val="004C4010"/>
    <w:rsid w:val="004C44BB"/>
    <w:rsid w:val="004C48DF"/>
    <w:rsid w:val="004C4E8A"/>
    <w:rsid w:val="004C68AC"/>
    <w:rsid w:val="004D01C7"/>
    <w:rsid w:val="004D0C9D"/>
    <w:rsid w:val="004D0E34"/>
    <w:rsid w:val="004D1BBB"/>
    <w:rsid w:val="004D2139"/>
    <w:rsid w:val="004D22A7"/>
    <w:rsid w:val="004D2389"/>
    <w:rsid w:val="004D2594"/>
    <w:rsid w:val="004D2EA4"/>
    <w:rsid w:val="004D480B"/>
    <w:rsid w:val="004D48BA"/>
    <w:rsid w:val="004D5004"/>
    <w:rsid w:val="004D60EC"/>
    <w:rsid w:val="004D693A"/>
    <w:rsid w:val="004D6C89"/>
    <w:rsid w:val="004D70ED"/>
    <w:rsid w:val="004D76A9"/>
    <w:rsid w:val="004E122E"/>
    <w:rsid w:val="004E25FC"/>
    <w:rsid w:val="004E2732"/>
    <w:rsid w:val="004E2826"/>
    <w:rsid w:val="004E3164"/>
    <w:rsid w:val="004E42BF"/>
    <w:rsid w:val="004E55B1"/>
    <w:rsid w:val="004E5F8E"/>
    <w:rsid w:val="004E680B"/>
    <w:rsid w:val="004F057F"/>
    <w:rsid w:val="004F0D8E"/>
    <w:rsid w:val="004F1664"/>
    <w:rsid w:val="004F3023"/>
    <w:rsid w:val="004F3054"/>
    <w:rsid w:val="004F323A"/>
    <w:rsid w:val="004F3553"/>
    <w:rsid w:val="004F3762"/>
    <w:rsid w:val="004F37B0"/>
    <w:rsid w:val="004F3A07"/>
    <w:rsid w:val="004F4E93"/>
    <w:rsid w:val="004F5287"/>
    <w:rsid w:val="004F74B6"/>
    <w:rsid w:val="004F77E9"/>
    <w:rsid w:val="004F7B2A"/>
    <w:rsid w:val="005006A0"/>
    <w:rsid w:val="00501FDF"/>
    <w:rsid w:val="00503202"/>
    <w:rsid w:val="0050382A"/>
    <w:rsid w:val="00505ACA"/>
    <w:rsid w:val="005060A2"/>
    <w:rsid w:val="00506BE0"/>
    <w:rsid w:val="00507AAD"/>
    <w:rsid w:val="00507BDC"/>
    <w:rsid w:val="00507FA3"/>
    <w:rsid w:val="00511109"/>
    <w:rsid w:val="005126AA"/>
    <w:rsid w:val="005126E2"/>
    <w:rsid w:val="00512B0C"/>
    <w:rsid w:val="00513385"/>
    <w:rsid w:val="00513840"/>
    <w:rsid w:val="00513A48"/>
    <w:rsid w:val="0051452E"/>
    <w:rsid w:val="00515055"/>
    <w:rsid w:val="00515168"/>
    <w:rsid w:val="00515CA8"/>
    <w:rsid w:val="00515E6E"/>
    <w:rsid w:val="005201C8"/>
    <w:rsid w:val="00521007"/>
    <w:rsid w:val="00521088"/>
    <w:rsid w:val="005212CE"/>
    <w:rsid w:val="005220B4"/>
    <w:rsid w:val="00523116"/>
    <w:rsid w:val="005233AC"/>
    <w:rsid w:val="005242BC"/>
    <w:rsid w:val="00524A4D"/>
    <w:rsid w:val="00525235"/>
    <w:rsid w:val="0052591D"/>
    <w:rsid w:val="00525956"/>
    <w:rsid w:val="00526D3D"/>
    <w:rsid w:val="00527E21"/>
    <w:rsid w:val="00530308"/>
    <w:rsid w:val="0053038B"/>
    <w:rsid w:val="00531FC0"/>
    <w:rsid w:val="005326B0"/>
    <w:rsid w:val="005330B6"/>
    <w:rsid w:val="0053417B"/>
    <w:rsid w:val="005378D7"/>
    <w:rsid w:val="005419F8"/>
    <w:rsid w:val="00541C99"/>
    <w:rsid w:val="00541F8F"/>
    <w:rsid w:val="005420D3"/>
    <w:rsid w:val="00542114"/>
    <w:rsid w:val="00542C85"/>
    <w:rsid w:val="00545181"/>
    <w:rsid w:val="00545489"/>
    <w:rsid w:val="00545652"/>
    <w:rsid w:val="00546087"/>
    <w:rsid w:val="005463D3"/>
    <w:rsid w:val="00550320"/>
    <w:rsid w:val="0055054C"/>
    <w:rsid w:val="0055075B"/>
    <w:rsid w:val="00553455"/>
    <w:rsid w:val="00553DB4"/>
    <w:rsid w:val="00554475"/>
    <w:rsid w:val="00560389"/>
    <w:rsid w:val="00560DA9"/>
    <w:rsid w:val="00561362"/>
    <w:rsid w:val="005620C1"/>
    <w:rsid w:val="005625F2"/>
    <w:rsid w:val="00562C4C"/>
    <w:rsid w:val="00562E30"/>
    <w:rsid w:val="00563160"/>
    <w:rsid w:val="005638C1"/>
    <w:rsid w:val="005650D9"/>
    <w:rsid w:val="00565A54"/>
    <w:rsid w:val="00565B0A"/>
    <w:rsid w:val="00566138"/>
    <w:rsid w:val="0056626F"/>
    <w:rsid w:val="005678FC"/>
    <w:rsid w:val="00572AC8"/>
    <w:rsid w:val="00572D44"/>
    <w:rsid w:val="00574843"/>
    <w:rsid w:val="005752B9"/>
    <w:rsid w:val="005766E2"/>
    <w:rsid w:val="00576C40"/>
    <w:rsid w:val="00576E59"/>
    <w:rsid w:val="0058213A"/>
    <w:rsid w:val="00582D99"/>
    <w:rsid w:val="00583645"/>
    <w:rsid w:val="005839C2"/>
    <w:rsid w:val="00584386"/>
    <w:rsid w:val="0058450D"/>
    <w:rsid w:val="005848E1"/>
    <w:rsid w:val="00584A00"/>
    <w:rsid w:val="00585641"/>
    <w:rsid w:val="00585B95"/>
    <w:rsid w:val="00586277"/>
    <w:rsid w:val="0058794B"/>
    <w:rsid w:val="00587F82"/>
    <w:rsid w:val="00590869"/>
    <w:rsid w:val="00591345"/>
    <w:rsid w:val="005916F8"/>
    <w:rsid w:val="00591EDA"/>
    <w:rsid w:val="005929AF"/>
    <w:rsid w:val="00594886"/>
    <w:rsid w:val="005950DC"/>
    <w:rsid w:val="0059630F"/>
    <w:rsid w:val="00596B58"/>
    <w:rsid w:val="00596FFC"/>
    <w:rsid w:val="00597B0C"/>
    <w:rsid w:val="005A0A37"/>
    <w:rsid w:val="005A0F53"/>
    <w:rsid w:val="005A2FCF"/>
    <w:rsid w:val="005A3192"/>
    <w:rsid w:val="005A31E0"/>
    <w:rsid w:val="005A422A"/>
    <w:rsid w:val="005A47F8"/>
    <w:rsid w:val="005A5CD8"/>
    <w:rsid w:val="005A5CFB"/>
    <w:rsid w:val="005A6118"/>
    <w:rsid w:val="005A6411"/>
    <w:rsid w:val="005A645B"/>
    <w:rsid w:val="005A69EC"/>
    <w:rsid w:val="005A7075"/>
    <w:rsid w:val="005A7800"/>
    <w:rsid w:val="005A7DFC"/>
    <w:rsid w:val="005A7EA7"/>
    <w:rsid w:val="005B084F"/>
    <w:rsid w:val="005B0A7A"/>
    <w:rsid w:val="005B0B4B"/>
    <w:rsid w:val="005B19FC"/>
    <w:rsid w:val="005B1A84"/>
    <w:rsid w:val="005B21E7"/>
    <w:rsid w:val="005B2FFF"/>
    <w:rsid w:val="005B421E"/>
    <w:rsid w:val="005B4D52"/>
    <w:rsid w:val="005B5981"/>
    <w:rsid w:val="005B690A"/>
    <w:rsid w:val="005B776C"/>
    <w:rsid w:val="005B7930"/>
    <w:rsid w:val="005C0AB7"/>
    <w:rsid w:val="005C0B4C"/>
    <w:rsid w:val="005C0D51"/>
    <w:rsid w:val="005C1978"/>
    <w:rsid w:val="005C2520"/>
    <w:rsid w:val="005C2ED3"/>
    <w:rsid w:val="005C453F"/>
    <w:rsid w:val="005C4AD2"/>
    <w:rsid w:val="005C64D0"/>
    <w:rsid w:val="005C65DB"/>
    <w:rsid w:val="005C6908"/>
    <w:rsid w:val="005C71AC"/>
    <w:rsid w:val="005C7799"/>
    <w:rsid w:val="005C7934"/>
    <w:rsid w:val="005D1082"/>
    <w:rsid w:val="005D2079"/>
    <w:rsid w:val="005D2673"/>
    <w:rsid w:val="005D39FD"/>
    <w:rsid w:val="005D3B98"/>
    <w:rsid w:val="005D4545"/>
    <w:rsid w:val="005D4CB0"/>
    <w:rsid w:val="005D5B23"/>
    <w:rsid w:val="005D5C8E"/>
    <w:rsid w:val="005D5ED4"/>
    <w:rsid w:val="005D6A8F"/>
    <w:rsid w:val="005D72B4"/>
    <w:rsid w:val="005D7F7C"/>
    <w:rsid w:val="005E0AAA"/>
    <w:rsid w:val="005E0C35"/>
    <w:rsid w:val="005E1794"/>
    <w:rsid w:val="005E1960"/>
    <w:rsid w:val="005E3C55"/>
    <w:rsid w:val="005E3E03"/>
    <w:rsid w:val="005E40EB"/>
    <w:rsid w:val="005E537A"/>
    <w:rsid w:val="005E58D3"/>
    <w:rsid w:val="005E625F"/>
    <w:rsid w:val="005E7CCD"/>
    <w:rsid w:val="005F02A0"/>
    <w:rsid w:val="005F10C2"/>
    <w:rsid w:val="005F1597"/>
    <w:rsid w:val="005F1AB4"/>
    <w:rsid w:val="005F2877"/>
    <w:rsid w:val="005F2BAB"/>
    <w:rsid w:val="005F3664"/>
    <w:rsid w:val="005F40FA"/>
    <w:rsid w:val="005F45CE"/>
    <w:rsid w:val="005F46CE"/>
    <w:rsid w:val="005F58C6"/>
    <w:rsid w:val="005F5A4A"/>
    <w:rsid w:val="005F7D16"/>
    <w:rsid w:val="005F7E0F"/>
    <w:rsid w:val="006017F5"/>
    <w:rsid w:val="00601DAA"/>
    <w:rsid w:val="0060391D"/>
    <w:rsid w:val="00603C99"/>
    <w:rsid w:val="00604306"/>
    <w:rsid w:val="00604CC7"/>
    <w:rsid w:val="00604E42"/>
    <w:rsid w:val="006053A3"/>
    <w:rsid w:val="006108EA"/>
    <w:rsid w:val="00610DE1"/>
    <w:rsid w:val="00611716"/>
    <w:rsid w:val="006119F6"/>
    <w:rsid w:val="00612662"/>
    <w:rsid w:val="006130C2"/>
    <w:rsid w:val="00615035"/>
    <w:rsid w:val="006155ED"/>
    <w:rsid w:val="00616360"/>
    <w:rsid w:val="00616A45"/>
    <w:rsid w:val="00616CDE"/>
    <w:rsid w:val="0061742E"/>
    <w:rsid w:val="006177CC"/>
    <w:rsid w:val="0061781C"/>
    <w:rsid w:val="00617AFA"/>
    <w:rsid w:val="0062040C"/>
    <w:rsid w:val="0062082D"/>
    <w:rsid w:val="00620F87"/>
    <w:rsid w:val="0062174D"/>
    <w:rsid w:val="0062383C"/>
    <w:rsid w:val="00623B65"/>
    <w:rsid w:val="00624831"/>
    <w:rsid w:val="00625FE8"/>
    <w:rsid w:val="00626192"/>
    <w:rsid w:val="00626383"/>
    <w:rsid w:val="00626BE2"/>
    <w:rsid w:val="00630F52"/>
    <w:rsid w:val="00631B09"/>
    <w:rsid w:val="00631B28"/>
    <w:rsid w:val="00631C5D"/>
    <w:rsid w:val="006322FB"/>
    <w:rsid w:val="006328CB"/>
    <w:rsid w:val="006331A4"/>
    <w:rsid w:val="00633A40"/>
    <w:rsid w:val="00633E16"/>
    <w:rsid w:val="00633E8B"/>
    <w:rsid w:val="00634F53"/>
    <w:rsid w:val="00635477"/>
    <w:rsid w:val="00635565"/>
    <w:rsid w:val="00635667"/>
    <w:rsid w:val="00635F41"/>
    <w:rsid w:val="00640900"/>
    <w:rsid w:val="0064121F"/>
    <w:rsid w:val="0064150A"/>
    <w:rsid w:val="0064206F"/>
    <w:rsid w:val="00643441"/>
    <w:rsid w:val="00643979"/>
    <w:rsid w:val="0064425A"/>
    <w:rsid w:val="006445F7"/>
    <w:rsid w:val="0064486E"/>
    <w:rsid w:val="00645E3F"/>
    <w:rsid w:val="0065054C"/>
    <w:rsid w:val="00650DD4"/>
    <w:rsid w:val="0065100B"/>
    <w:rsid w:val="00652353"/>
    <w:rsid w:val="00652685"/>
    <w:rsid w:val="00652A5C"/>
    <w:rsid w:val="00654956"/>
    <w:rsid w:val="00655BBC"/>
    <w:rsid w:val="00655F38"/>
    <w:rsid w:val="00656937"/>
    <w:rsid w:val="00656CF6"/>
    <w:rsid w:val="0065781D"/>
    <w:rsid w:val="006579B1"/>
    <w:rsid w:val="00657F0B"/>
    <w:rsid w:val="006601BA"/>
    <w:rsid w:val="00661381"/>
    <w:rsid w:val="00662268"/>
    <w:rsid w:val="0066286C"/>
    <w:rsid w:val="006648C4"/>
    <w:rsid w:val="00664CC9"/>
    <w:rsid w:val="00665CCB"/>
    <w:rsid w:val="00666729"/>
    <w:rsid w:val="00666895"/>
    <w:rsid w:val="00666D28"/>
    <w:rsid w:val="00670A71"/>
    <w:rsid w:val="00671BF5"/>
    <w:rsid w:val="006723EF"/>
    <w:rsid w:val="0067314F"/>
    <w:rsid w:val="006731F0"/>
    <w:rsid w:val="00674183"/>
    <w:rsid w:val="006743A6"/>
    <w:rsid w:val="00674A7F"/>
    <w:rsid w:val="00676D2C"/>
    <w:rsid w:val="00680C80"/>
    <w:rsid w:val="006819D3"/>
    <w:rsid w:val="00682948"/>
    <w:rsid w:val="00683267"/>
    <w:rsid w:val="0068462F"/>
    <w:rsid w:val="00684ADF"/>
    <w:rsid w:val="0068632D"/>
    <w:rsid w:val="00687497"/>
    <w:rsid w:val="00687C13"/>
    <w:rsid w:val="00687C1B"/>
    <w:rsid w:val="00687ECE"/>
    <w:rsid w:val="006909E0"/>
    <w:rsid w:val="00692155"/>
    <w:rsid w:val="00692476"/>
    <w:rsid w:val="00693382"/>
    <w:rsid w:val="0069394F"/>
    <w:rsid w:val="00694352"/>
    <w:rsid w:val="006957CC"/>
    <w:rsid w:val="00696388"/>
    <w:rsid w:val="00697CEE"/>
    <w:rsid w:val="00697D7E"/>
    <w:rsid w:val="006A0653"/>
    <w:rsid w:val="006A0BA8"/>
    <w:rsid w:val="006A28CA"/>
    <w:rsid w:val="006A2BC9"/>
    <w:rsid w:val="006A35BA"/>
    <w:rsid w:val="006A4801"/>
    <w:rsid w:val="006A583A"/>
    <w:rsid w:val="006A7CC3"/>
    <w:rsid w:val="006B01D4"/>
    <w:rsid w:val="006B0370"/>
    <w:rsid w:val="006B0A70"/>
    <w:rsid w:val="006B1CEB"/>
    <w:rsid w:val="006B1FF8"/>
    <w:rsid w:val="006B2AD3"/>
    <w:rsid w:val="006B2CEB"/>
    <w:rsid w:val="006B332F"/>
    <w:rsid w:val="006B3AEA"/>
    <w:rsid w:val="006B4018"/>
    <w:rsid w:val="006B42E5"/>
    <w:rsid w:val="006B4936"/>
    <w:rsid w:val="006B4C62"/>
    <w:rsid w:val="006B4F30"/>
    <w:rsid w:val="006B630A"/>
    <w:rsid w:val="006B6416"/>
    <w:rsid w:val="006B65A5"/>
    <w:rsid w:val="006B6DF3"/>
    <w:rsid w:val="006B73A9"/>
    <w:rsid w:val="006B7F24"/>
    <w:rsid w:val="006C0452"/>
    <w:rsid w:val="006C102D"/>
    <w:rsid w:val="006C1769"/>
    <w:rsid w:val="006C2827"/>
    <w:rsid w:val="006C2891"/>
    <w:rsid w:val="006C33EE"/>
    <w:rsid w:val="006C38DD"/>
    <w:rsid w:val="006C465C"/>
    <w:rsid w:val="006C482E"/>
    <w:rsid w:val="006C50A7"/>
    <w:rsid w:val="006C55D9"/>
    <w:rsid w:val="006D00EB"/>
    <w:rsid w:val="006D0D2F"/>
    <w:rsid w:val="006D13AD"/>
    <w:rsid w:val="006D1484"/>
    <w:rsid w:val="006D1C9E"/>
    <w:rsid w:val="006D1DEE"/>
    <w:rsid w:val="006D3FB1"/>
    <w:rsid w:val="006D560D"/>
    <w:rsid w:val="006D5BB4"/>
    <w:rsid w:val="006D6C66"/>
    <w:rsid w:val="006D7BC2"/>
    <w:rsid w:val="006D7F8E"/>
    <w:rsid w:val="006E0B04"/>
    <w:rsid w:val="006E11DC"/>
    <w:rsid w:val="006E11F3"/>
    <w:rsid w:val="006E2905"/>
    <w:rsid w:val="006E2B8F"/>
    <w:rsid w:val="006E34FB"/>
    <w:rsid w:val="006E3A04"/>
    <w:rsid w:val="006E4123"/>
    <w:rsid w:val="006E5C4E"/>
    <w:rsid w:val="006E6D52"/>
    <w:rsid w:val="006E6F67"/>
    <w:rsid w:val="006F03FC"/>
    <w:rsid w:val="006F15C4"/>
    <w:rsid w:val="006F1E42"/>
    <w:rsid w:val="006F2514"/>
    <w:rsid w:val="006F2BB2"/>
    <w:rsid w:val="006F39A8"/>
    <w:rsid w:val="006F4B25"/>
    <w:rsid w:val="006F51FC"/>
    <w:rsid w:val="006F5AA3"/>
    <w:rsid w:val="006F62BD"/>
    <w:rsid w:val="006F64B4"/>
    <w:rsid w:val="006F6B8F"/>
    <w:rsid w:val="006F6F64"/>
    <w:rsid w:val="006F797D"/>
    <w:rsid w:val="006F7F84"/>
    <w:rsid w:val="007002DB"/>
    <w:rsid w:val="0070151E"/>
    <w:rsid w:val="00701679"/>
    <w:rsid w:val="00702560"/>
    <w:rsid w:val="00702DB4"/>
    <w:rsid w:val="007039A3"/>
    <w:rsid w:val="00703B1D"/>
    <w:rsid w:val="007047BD"/>
    <w:rsid w:val="007049CB"/>
    <w:rsid w:val="00704FE5"/>
    <w:rsid w:val="00705D3F"/>
    <w:rsid w:val="0070640D"/>
    <w:rsid w:val="00706EC2"/>
    <w:rsid w:val="00710B88"/>
    <w:rsid w:val="00711C03"/>
    <w:rsid w:val="007120C0"/>
    <w:rsid w:val="00712DBF"/>
    <w:rsid w:val="00713A88"/>
    <w:rsid w:val="007146AA"/>
    <w:rsid w:val="00714B10"/>
    <w:rsid w:val="007153CF"/>
    <w:rsid w:val="00716A7C"/>
    <w:rsid w:val="00716BD8"/>
    <w:rsid w:val="00716C33"/>
    <w:rsid w:val="00720CD7"/>
    <w:rsid w:val="007212A5"/>
    <w:rsid w:val="007218B0"/>
    <w:rsid w:val="00721C96"/>
    <w:rsid w:val="007221F1"/>
    <w:rsid w:val="007223E6"/>
    <w:rsid w:val="00722FAF"/>
    <w:rsid w:val="007241C8"/>
    <w:rsid w:val="007250DD"/>
    <w:rsid w:val="00725323"/>
    <w:rsid w:val="007253EE"/>
    <w:rsid w:val="00725BEB"/>
    <w:rsid w:val="007260C2"/>
    <w:rsid w:val="00727EAC"/>
    <w:rsid w:val="00730633"/>
    <w:rsid w:val="007315DB"/>
    <w:rsid w:val="00731A62"/>
    <w:rsid w:val="00731D85"/>
    <w:rsid w:val="00732466"/>
    <w:rsid w:val="00732522"/>
    <w:rsid w:val="0073310F"/>
    <w:rsid w:val="007345AC"/>
    <w:rsid w:val="00734FDE"/>
    <w:rsid w:val="007350CA"/>
    <w:rsid w:val="00735F04"/>
    <w:rsid w:val="00736884"/>
    <w:rsid w:val="007369F8"/>
    <w:rsid w:val="0073708D"/>
    <w:rsid w:val="00737BF9"/>
    <w:rsid w:val="00740EEB"/>
    <w:rsid w:val="0074171A"/>
    <w:rsid w:val="00742238"/>
    <w:rsid w:val="00742479"/>
    <w:rsid w:val="00742562"/>
    <w:rsid w:val="00742806"/>
    <w:rsid w:val="00743715"/>
    <w:rsid w:val="00744468"/>
    <w:rsid w:val="00744E6B"/>
    <w:rsid w:val="007450FB"/>
    <w:rsid w:val="00746D7F"/>
    <w:rsid w:val="00747D72"/>
    <w:rsid w:val="0075092F"/>
    <w:rsid w:val="007515C5"/>
    <w:rsid w:val="007517CD"/>
    <w:rsid w:val="0075242B"/>
    <w:rsid w:val="00752678"/>
    <w:rsid w:val="0075347E"/>
    <w:rsid w:val="00753934"/>
    <w:rsid w:val="00753EF1"/>
    <w:rsid w:val="00754FFA"/>
    <w:rsid w:val="00755BA8"/>
    <w:rsid w:val="00755D25"/>
    <w:rsid w:val="0075711F"/>
    <w:rsid w:val="007574EF"/>
    <w:rsid w:val="0075757F"/>
    <w:rsid w:val="00757DE6"/>
    <w:rsid w:val="00760C6D"/>
    <w:rsid w:val="00760EF3"/>
    <w:rsid w:val="007614ED"/>
    <w:rsid w:val="00761DD4"/>
    <w:rsid w:val="0076206C"/>
    <w:rsid w:val="0076240E"/>
    <w:rsid w:val="0076274F"/>
    <w:rsid w:val="00762B18"/>
    <w:rsid w:val="007638C8"/>
    <w:rsid w:val="0076420A"/>
    <w:rsid w:val="00764A80"/>
    <w:rsid w:val="00764F6F"/>
    <w:rsid w:val="00765A4A"/>
    <w:rsid w:val="00765D27"/>
    <w:rsid w:val="00765E47"/>
    <w:rsid w:val="00766D33"/>
    <w:rsid w:val="007701DA"/>
    <w:rsid w:val="00770AB7"/>
    <w:rsid w:val="00771EC2"/>
    <w:rsid w:val="00773A05"/>
    <w:rsid w:val="007757A1"/>
    <w:rsid w:val="0077582B"/>
    <w:rsid w:val="00775CA3"/>
    <w:rsid w:val="00775D62"/>
    <w:rsid w:val="00776873"/>
    <w:rsid w:val="0077789E"/>
    <w:rsid w:val="00777B4C"/>
    <w:rsid w:val="00781D6A"/>
    <w:rsid w:val="007824C1"/>
    <w:rsid w:val="00782AFD"/>
    <w:rsid w:val="00782CB6"/>
    <w:rsid w:val="00782DD3"/>
    <w:rsid w:val="007833DC"/>
    <w:rsid w:val="00784096"/>
    <w:rsid w:val="00784701"/>
    <w:rsid w:val="007847BF"/>
    <w:rsid w:val="00784A2F"/>
    <w:rsid w:val="007854CE"/>
    <w:rsid w:val="007866C1"/>
    <w:rsid w:val="007867F8"/>
    <w:rsid w:val="00786ADA"/>
    <w:rsid w:val="00787383"/>
    <w:rsid w:val="007901ED"/>
    <w:rsid w:val="00790B9D"/>
    <w:rsid w:val="00790D3A"/>
    <w:rsid w:val="00792038"/>
    <w:rsid w:val="007924AC"/>
    <w:rsid w:val="00793498"/>
    <w:rsid w:val="007934C3"/>
    <w:rsid w:val="00793E95"/>
    <w:rsid w:val="007941C1"/>
    <w:rsid w:val="00794B5E"/>
    <w:rsid w:val="00794CF6"/>
    <w:rsid w:val="00797A8B"/>
    <w:rsid w:val="00797AD7"/>
    <w:rsid w:val="007A04D9"/>
    <w:rsid w:val="007A06FF"/>
    <w:rsid w:val="007A0D5E"/>
    <w:rsid w:val="007A2036"/>
    <w:rsid w:val="007A2760"/>
    <w:rsid w:val="007A2A63"/>
    <w:rsid w:val="007A34BB"/>
    <w:rsid w:val="007A41AF"/>
    <w:rsid w:val="007A41D4"/>
    <w:rsid w:val="007A5332"/>
    <w:rsid w:val="007A5B1F"/>
    <w:rsid w:val="007A5B8B"/>
    <w:rsid w:val="007A61E5"/>
    <w:rsid w:val="007A7905"/>
    <w:rsid w:val="007A7EF3"/>
    <w:rsid w:val="007B0563"/>
    <w:rsid w:val="007B0EAA"/>
    <w:rsid w:val="007B1707"/>
    <w:rsid w:val="007B226A"/>
    <w:rsid w:val="007B2855"/>
    <w:rsid w:val="007B2F13"/>
    <w:rsid w:val="007B3958"/>
    <w:rsid w:val="007B4C0D"/>
    <w:rsid w:val="007B50C9"/>
    <w:rsid w:val="007B5C79"/>
    <w:rsid w:val="007B6762"/>
    <w:rsid w:val="007B6C24"/>
    <w:rsid w:val="007B7B7F"/>
    <w:rsid w:val="007C0018"/>
    <w:rsid w:val="007C0A52"/>
    <w:rsid w:val="007C0C17"/>
    <w:rsid w:val="007C0E5B"/>
    <w:rsid w:val="007C2949"/>
    <w:rsid w:val="007C3810"/>
    <w:rsid w:val="007C4010"/>
    <w:rsid w:val="007C4EA9"/>
    <w:rsid w:val="007C5077"/>
    <w:rsid w:val="007C5518"/>
    <w:rsid w:val="007C55F7"/>
    <w:rsid w:val="007C5957"/>
    <w:rsid w:val="007C631E"/>
    <w:rsid w:val="007C66B1"/>
    <w:rsid w:val="007C6EF2"/>
    <w:rsid w:val="007C7833"/>
    <w:rsid w:val="007C7AEF"/>
    <w:rsid w:val="007C7E30"/>
    <w:rsid w:val="007D0173"/>
    <w:rsid w:val="007D1074"/>
    <w:rsid w:val="007D2041"/>
    <w:rsid w:val="007D288C"/>
    <w:rsid w:val="007D2DAA"/>
    <w:rsid w:val="007D38F7"/>
    <w:rsid w:val="007D4214"/>
    <w:rsid w:val="007D42CC"/>
    <w:rsid w:val="007D5197"/>
    <w:rsid w:val="007D5EA7"/>
    <w:rsid w:val="007D6713"/>
    <w:rsid w:val="007D6A0E"/>
    <w:rsid w:val="007D6AED"/>
    <w:rsid w:val="007D7A8B"/>
    <w:rsid w:val="007E0226"/>
    <w:rsid w:val="007E0960"/>
    <w:rsid w:val="007E0AB2"/>
    <w:rsid w:val="007E175A"/>
    <w:rsid w:val="007E1F4A"/>
    <w:rsid w:val="007E265C"/>
    <w:rsid w:val="007E2806"/>
    <w:rsid w:val="007E303E"/>
    <w:rsid w:val="007E5A93"/>
    <w:rsid w:val="007E5DB4"/>
    <w:rsid w:val="007E6830"/>
    <w:rsid w:val="007E6844"/>
    <w:rsid w:val="007E6BC3"/>
    <w:rsid w:val="007E7BFC"/>
    <w:rsid w:val="007F136A"/>
    <w:rsid w:val="007F21D2"/>
    <w:rsid w:val="007F31FB"/>
    <w:rsid w:val="007F4043"/>
    <w:rsid w:val="007F4726"/>
    <w:rsid w:val="007F4D9C"/>
    <w:rsid w:val="007F564E"/>
    <w:rsid w:val="007F614E"/>
    <w:rsid w:val="007F73F9"/>
    <w:rsid w:val="007F7C16"/>
    <w:rsid w:val="007F7F8A"/>
    <w:rsid w:val="0080029B"/>
    <w:rsid w:val="008008CC"/>
    <w:rsid w:val="00800BCC"/>
    <w:rsid w:val="00801406"/>
    <w:rsid w:val="0080209D"/>
    <w:rsid w:val="0080259B"/>
    <w:rsid w:val="00804AC2"/>
    <w:rsid w:val="00804E49"/>
    <w:rsid w:val="00805793"/>
    <w:rsid w:val="00806C2E"/>
    <w:rsid w:val="0080774C"/>
    <w:rsid w:val="0081086D"/>
    <w:rsid w:val="00810DA5"/>
    <w:rsid w:val="00811926"/>
    <w:rsid w:val="00811F1D"/>
    <w:rsid w:val="008135D7"/>
    <w:rsid w:val="008146E5"/>
    <w:rsid w:val="00814855"/>
    <w:rsid w:val="00814E5E"/>
    <w:rsid w:val="00814F2C"/>
    <w:rsid w:val="008157E8"/>
    <w:rsid w:val="008159F5"/>
    <w:rsid w:val="00815E69"/>
    <w:rsid w:val="00816B24"/>
    <w:rsid w:val="00817C3F"/>
    <w:rsid w:val="00817E17"/>
    <w:rsid w:val="0082063A"/>
    <w:rsid w:val="00820965"/>
    <w:rsid w:val="008215FF"/>
    <w:rsid w:val="008221F0"/>
    <w:rsid w:val="008222A6"/>
    <w:rsid w:val="0082256D"/>
    <w:rsid w:val="00822A5E"/>
    <w:rsid w:val="00822C53"/>
    <w:rsid w:val="008248F4"/>
    <w:rsid w:val="00824EA9"/>
    <w:rsid w:val="008251FF"/>
    <w:rsid w:val="00825D6F"/>
    <w:rsid w:val="00825E58"/>
    <w:rsid w:val="00825EAD"/>
    <w:rsid w:val="00826C27"/>
    <w:rsid w:val="00826CD1"/>
    <w:rsid w:val="00830BF2"/>
    <w:rsid w:val="008320AD"/>
    <w:rsid w:val="0083247F"/>
    <w:rsid w:val="00832B1C"/>
    <w:rsid w:val="008331A9"/>
    <w:rsid w:val="0083398B"/>
    <w:rsid w:val="008348AB"/>
    <w:rsid w:val="00834EBA"/>
    <w:rsid w:val="008366C2"/>
    <w:rsid w:val="00836E57"/>
    <w:rsid w:val="00836F03"/>
    <w:rsid w:val="0083750E"/>
    <w:rsid w:val="00837D4D"/>
    <w:rsid w:val="00837FC4"/>
    <w:rsid w:val="008406CA"/>
    <w:rsid w:val="00840ECA"/>
    <w:rsid w:val="00840F1E"/>
    <w:rsid w:val="008410AA"/>
    <w:rsid w:val="008414DA"/>
    <w:rsid w:val="00841515"/>
    <w:rsid w:val="008442F9"/>
    <w:rsid w:val="00844E37"/>
    <w:rsid w:val="008450A6"/>
    <w:rsid w:val="008454AE"/>
    <w:rsid w:val="00845516"/>
    <w:rsid w:val="00845A01"/>
    <w:rsid w:val="0084710B"/>
    <w:rsid w:val="008477A1"/>
    <w:rsid w:val="008506AC"/>
    <w:rsid w:val="0085075A"/>
    <w:rsid w:val="008509EE"/>
    <w:rsid w:val="00850BE3"/>
    <w:rsid w:val="00850F7B"/>
    <w:rsid w:val="008510DF"/>
    <w:rsid w:val="008515EC"/>
    <w:rsid w:val="0085275F"/>
    <w:rsid w:val="00852B75"/>
    <w:rsid w:val="00853AB9"/>
    <w:rsid w:val="008541FC"/>
    <w:rsid w:val="00854831"/>
    <w:rsid w:val="008559AE"/>
    <w:rsid w:val="00855DAA"/>
    <w:rsid w:val="00856BB5"/>
    <w:rsid w:val="00857E47"/>
    <w:rsid w:val="00860FCE"/>
    <w:rsid w:val="008619D8"/>
    <w:rsid w:val="00861CDD"/>
    <w:rsid w:val="008640D0"/>
    <w:rsid w:val="008654CD"/>
    <w:rsid w:val="00865CED"/>
    <w:rsid w:val="0086644E"/>
    <w:rsid w:val="00866625"/>
    <w:rsid w:val="00867027"/>
    <w:rsid w:val="00867631"/>
    <w:rsid w:val="008704E0"/>
    <w:rsid w:val="00870807"/>
    <w:rsid w:val="00870A2B"/>
    <w:rsid w:val="00870E20"/>
    <w:rsid w:val="008716F9"/>
    <w:rsid w:val="00873233"/>
    <w:rsid w:val="00873D89"/>
    <w:rsid w:val="008742E8"/>
    <w:rsid w:val="008758A9"/>
    <w:rsid w:val="0087663C"/>
    <w:rsid w:val="00876CAB"/>
    <w:rsid w:val="00876DC0"/>
    <w:rsid w:val="0087778D"/>
    <w:rsid w:val="00877E36"/>
    <w:rsid w:val="00880F3B"/>
    <w:rsid w:val="008817AB"/>
    <w:rsid w:val="00881C73"/>
    <w:rsid w:val="00881D92"/>
    <w:rsid w:val="008828C2"/>
    <w:rsid w:val="00882F7C"/>
    <w:rsid w:val="00883B6F"/>
    <w:rsid w:val="00884797"/>
    <w:rsid w:val="0088598A"/>
    <w:rsid w:val="00885F70"/>
    <w:rsid w:val="0088665C"/>
    <w:rsid w:val="008872BB"/>
    <w:rsid w:val="00887538"/>
    <w:rsid w:val="00890A3A"/>
    <w:rsid w:val="00891112"/>
    <w:rsid w:val="008914C0"/>
    <w:rsid w:val="008917F5"/>
    <w:rsid w:val="00891E9D"/>
    <w:rsid w:val="008924AC"/>
    <w:rsid w:val="008929BF"/>
    <w:rsid w:val="00892F47"/>
    <w:rsid w:val="00894990"/>
    <w:rsid w:val="00894D65"/>
    <w:rsid w:val="0089506B"/>
    <w:rsid w:val="008956EF"/>
    <w:rsid w:val="00895C2A"/>
    <w:rsid w:val="0089612A"/>
    <w:rsid w:val="00896BDC"/>
    <w:rsid w:val="00896DE0"/>
    <w:rsid w:val="0089784E"/>
    <w:rsid w:val="00897BB3"/>
    <w:rsid w:val="008A0157"/>
    <w:rsid w:val="008A04AF"/>
    <w:rsid w:val="008A18A7"/>
    <w:rsid w:val="008A21B8"/>
    <w:rsid w:val="008A39AE"/>
    <w:rsid w:val="008A42A2"/>
    <w:rsid w:val="008A4319"/>
    <w:rsid w:val="008A69F5"/>
    <w:rsid w:val="008A6E7F"/>
    <w:rsid w:val="008A756B"/>
    <w:rsid w:val="008B031C"/>
    <w:rsid w:val="008B03F3"/>
    <w:rsid w:val="008B04A1"/>
    <w:rsid w:val="008B21A7"/>
    <w:rsid w:val="008B24BB"/>
    <w:rsid w:val="008B3DE0"/>
    <w:rsid w:val="008B48F4"/>
    <w:rsid w:val="008B4C96"/>
    <w:rsid w:val="008B5027"/>
    <w:rsid w:val="008B5196"/>
    <w:rsid w:val="008B5772"/>
    <w:rsid w:val="008B5F81"/>
    <w:rsid w:val="008B614D"/>
    <w:rsid w:val="008B632B"/>
    <w:rsid w:val="008B6A35"/>
    <w:rsid w:val="008B7CCF"/>
    <w:rsid w:val="008B7D39"/>
    <w:rsid w:val="008C055A"/>
    <w:rsid w:val="008C0646"/>
    <w:rsid w:val="008C074D"/>
    <w:rsid w:val="008C1C6C"/>
    <w:rsid w:val="008C1E46"/>
    <w:rsid w:val="008C1EB9"/>
    <w:rsid w:val="008C1F37"/>
    <w:rsid w:val="008C2066"/>
    <w:rsid w:val="008C2432"/>
    <w:rsid w:val="008C2FFB"/>
    <w:rsid w:val="008C3344"/>
    <w:rsid w:val="008C3B5F"/>
    <w:rsid w:val="008C5EB8"/>
    <w:rsid w:val="008C6083"/>
    <w:rsid w:val="008C612F"/>
    <w:rsid w:val="008C7EE4"/>
    <w:rsid w:val="008D004D"/>
    <w:rsid w:val="008D039E"/>
    <w:rsid w:val="008D12BF"/>
    <w:rsid w:val="008D1DB8"/>
    <w:rsid w:val="008D1DCE"/>
    <w:rsid w:val="008D24EF"/>
    <w:rsid w:val="008D2E9F"/>
    <w:rsid w:val="008D44B4"/>
    <w:rsid w:val="008D4874"/>
    <w:rsid w:val="008D4B7F"/>
    <w:rsid w:val="008D542C"/>
    <w:rsid w:val="008D66FD"/>
    <w:rsid w:val="008D6D0D"/>
    <w:rsid w:val="008D7D2C"/>
    <w:rsid w:val="008E0C2B"/>
    <w:rsid w:val="008E1A94"/>
    <w:rsid w:val="008E21DD"/>
    <w:rsid w:val="008E26E8"/>
    <w:rsid w:val="008E2CF0"/>
    <w:rsid w:val="008E2DC8"/>
    <w:rsid w:val="008E309C"/>
    <w:rsid w:val="008E51B0"/>
    <w:rsid w:val="008E5D92"/>
    <w:rsid w:val="008E5EAA"/>
    <w:rsid w:val="008E6652"/>
    <w:rsid w:val="008E6691"/>
    <w:rsid w:val="008E6B05"/>
    <w:rsid w:val="008E6C64"/>
    <w:rsid w:val="008E73ED"/>
    <w:rsid w:val="008E7BF7"/>
    <w:rsid w:val="008F089F"/>
    <w:rsid w:val="008F0FB4"/>
    <w:rsid w:val="008F219A"/>
    <w:rsid w:val="008F2DCF"/>
    <w:rsid w:val="008F3225"/>
    <w:rsid w:val="008F3343"/>
    <w:rsid w:val="008F34D1"/>
    <w:rsid w:val="008F3501"/>
    <w:rsid w:val="008F39FF"/>
    <w:rsid w:val="008F3CD3"/>
    <w:rsid w:val="008F3DBA"/>
    <w:rsid w:val="008F4FC0"/>
    <w:rsid w:val="008F615A"/>
    <w:rsid w:val="008F65E4"/>
    <w:rsid w:val="008F716C"/>
    <w:rsid w:val="008F7742"/>
    <w:rsid w:val="009006F6"/>
    <w:rsid w:val="009008B5"/>
    <w:rsid w:val="00900A24"/>
    <w:rsid w:val="009011EB"/>
    <w:rsid w:val="009019A6"/>
    <w:rsid w:val="009025A6"/>
    <w:rsid w:val="00902E96"/>
    <w:rsid w:val="009031DE"/>
    <w:rsid w:val="00904236"/>
    <w:rsid w:val="0090435D"/>
    <w:rsid w:val="009052D6"/>
    <w:rsid w:val="0090564B"/>
    <w:rsid w:val="009071D2"/>
    <w:rsid w:val="009079D1"/>
    <w:rsid w:val="00907B16"/>
    <w:rsid w:val="00907CEE"/>
    <w:rsid w:val="00910E71"/>
    <w:rsid w:val="00911B5A"/>
    <w:rsid w:val="00914E5D"/>
    <w:rsid w:val="009154A5"/>
    <w:rsid w:val="009157B5"/>
    <w:rsid w:val="00916066"/>
    <w:rsid w:val="0091655D"/>
    <w:rsid w:val="00916E1B"/>
    <w:rsid w:val="009179E9"/>
    <w:rsid w:val="00917A94"/>
    <w:rsid w:val="00917DD4"/>
    <w:rsid w:val="0092031D"/>
    <w:rsid w:val="009210B2"/>
    <w:rsid w:val="00923BCA"/>
    <w:rsid w:val="00925B58"/>
    <w:rsid w:val="00925B96"/>
    <w:rsid w:val="009260AC"/>
    <w:rsid w:val="00926544"/>
    <w:rsid w:val="00926892"/>
    <w:rsid w:val="00927059"/>
    <w:rsid w:val="00927815"/>
    <w:rsid w:val="009304D3"/>
    <w:rsid w:val="0093050C"/>
    <w:rsid w:val="00930A47"/>
    <w:rsid w:val="009320A5"/>
    <w:rsid w:val="00932DFD"/>
    <w:rsid w:val="00933F8E"/>
    <w:rsid w:val="00934835"/>
    <w:rsid w:val="00934F61"/>
    <w:rsid w:val="00937276"/>
    <w:rsid w:val="00940066"/>
    <w:rsid w:val="00941F2A"/>
    <w:rsid w:val="0094210E"/>
    <w:rsid w:val="0094254C"/>
    <w:rsid w:val="00942723"/>
    <w:rsid w:val="00944E44"/>
    <w:rsid w:val="00945A31"/>
    <w:rsid w:val="009469F6"/>
    <w:rsid w:val="009472F4"/>
    <w:rsid w:val="00947445"/>
    <w:rsid w:val="009476D4"/>
    <w:rsid w:val="00947B68"/>
    <w:rsid w:val="00950C93"/>
    <w:rsid w:val="009524AD"/>
    <w:rsid w:val="00952717"/>
    <w:rsid w:val="00952AFF"/>
    <w:rsid w:val="00952CDF"/>
    <w:rsid w:val="009540EB"/>
    <w:rsid w:val="0095463C"/>
    <w:rsid w:val="00954CA6"/>
    <w:rsid w:val="0095542C"/>
    <w:rsid w:val="00955584"/>
    <w:rsid w:val="0095567C"/>
    <w:rsid w:val="009562D0"/>
    <w:rsid w:val="009565C3"/>
    <w:rsid w:val="00956B49"/>
    <w:rsid w:val="00957833"/>
    <w:rsid w:val="00957A6B"/>
    <w:rsid w:val="00957AB7"/>
    <w:rsid w:val="0096022E"/>
    <w:rsid w:val="009603B5"/>
    <w:rsid w:val="00960F8D"/>
    <w:rsid w:val="00961CD7"/>
    <w:rsid w:val="00961E87"/>
    <w:rsid w:val="00962128"/>
    <w:rsid w:val="00963031"/>
    <w:rsid w:val="00963C29"/>
    <w:rsid w:val="0096587C"/>
    <w:rsid w:val="00965E79"/>
    <w:rsid w:val="00967782"/>
    <w:rsid w:val="00970474"/>
    <w:rsid w:val="009723AF"/>
    <w:rsid w:val="009732F1"/>
    <w:rsid w:val="00974286"/>
    <w:rsid w:val="0097430D"/>
    <w:rsid w:val="00974478"/>
    <w:rsid w:val="00974A2E"/>
    <w:rsid w:val="009772F4"/>
    <w:rsid w:val="0097772F"/>
    <w:rsid w:val="00980107"/>
    <w:rsid w:val="00980487"/>
    <w:rsid w:val="0098052E"/>
    <w:rsid w:val="009805C1"/>
    <w:rsid w:val="0098062B"/>
    <w:rsid w:val="00980E5C"/>
    <w:rsid w:val="009811C2"/>
    <w:rsid w:val="00982490"/>
    <w:rsid w:val="00982BDB"/>
    <w:rsid w:val="00982D57"/>
    <w:rsid w:val="00982D9D"/>
    <w:rsid w:val="009833C0"/>
    <w:rsid w:val="00983501"/>
    <w:rsid w:val="00983B6A"/>
    <w:rsid w:val="00983F9D"/>
    <w:rsid w:val="00984B2F"/>
    <w:rsid w:val="00984ECB"/>
    <w:rsid w:val="00985935"/>
    <w:rsid w:val="00985EB2"/>
    <w:rsid w:val="00985FA5"/>
    <w:rsid w:val="009861E4"/>
    <w:rsid w:val="00986275"/>
    <w:rsid w:val="0098727C"/>
    <w:rsid w:val="00987AC2"/>
    <w:rsid w:val="009905E8"/>
    <w:rsid w:val="00992DBD"/>
    <w:rsid w:val="00992DC7"/>
    <w:rsid w:val="009932D7"/>
    <w:rsid w:val="00994031"/>
    <w:rsid w:val="009940D9"/>
    <w:rsid w:val="009947E0"/>
    <w:rsid w:val="009955D6"/>
    <w:rsid w:val="00995CB8"/>
    <w:rsid w:val="00995FA0"/>
    <w:rsid w:val="009A107F"/>
    <w:rsid w:val="009A18A0"/>
    <w:rsid w:val="009A19AF"/>
    <w:rsid w:val="009A24D3"/>
    <w:rsid w:val="009A324D"/>
    <w:rsid w:val="009A3458"/>
    <w:rsid w:val="009A37E6"/>
    <w:rsid w:val="009A3FD9"/>
    <w:rsid w:val="009A443B"/>
    <w:rsid w:val="009A57F3"/>
    <w:rsid w:val="009A6429"/>
    <w:rsid w:val="009A6895"/>
    <w:rsid w:val="009A6C15"/>
    <w:rsid w:val="009A7CEC"/>
    <w:rsid w:val="009B01C5"/>
    <w:rsid w:val="009B07C3"/>
    <w:rsid w:val="009B07E3"/>
    <w:rsid w:val="009B0D32"/>
    <w:rsid w:val="009B192C"/>
    <w:rsid w:val="009B2939"/>
    <w:rsid w:val="009B33D8"/>
    <w:rsid w:val="009B3878"/>
    <w:rsid w:val="009B3DDA"/>
    <w:rsid w:val="009B48F4"/>
    <w:rsid w:val="009B51DD"/>
    <w:rsid w:val="009B5960"/>
    <w:rsid w:val="009B6CBD"/>
    <w:rsid w:val="009B6F61"/>
    <w:rsid w:val="009B70B1"/>
    <w:rsid w:val="009B72F2"/>
    <w:rsid w:val="009B7B0A"/>
    <w:rsid w:val="009B7FD8"/>
    <w:rsid w:val="009C1483"/>
    <w:rsid w:val="009C1673"/>
    <w:rsid w:val="009C264B"/>
    <w:rsid w:val="009C2EC0"/>
    <w:rsid w:val="009C39B2"/>
    <w:rsid w:val="009C4C2F"/>
    <w:rsid w:val="009D13F4"/>
    <w:rsid w:val="009D2C63"/>
    <w:rsid w:val="009D3767"/>
    <w:rsid w:val="009D62D2"/>
    <w:rsid w:val="009D66C2"/>
    <w:rsid w:val="009D68F9"/>
    <w:rsid w:val="009D6C7D"/>
    <w:rsid w:val="009D6C83"/>
    <w:rsid w:val="009D704C"/>
    <w:rsid w:val="009D7320"/>
    <w:rsid w:val="009D7752"/>
    <w:rsid w:val="009E0254"/>
    <w:rsid w:val="009E02E2"/>
    <w:rsid w:val="009E07B3"/>
    <w:rsid w:val="009E1826"/>
    <w:rsid w:val="009E27A5"/>
    <w:rsid w:val="009E2970"/>
    <w:rsid w:val="009E2D42"/>
    <w:rsid w:val="009E32FE"/>
    <w:rsid w:val="009E3987"/>
    <w:rsid w:val="009E3E24"/>
    <w:rsid w:val="009E5A19"/>
    <w:rsid w:val="009E5D17"/>
    <w:rsid w:val="009E5D37"/>
    <w:rsid w:val="009E6167"/>
    <w:rsid w:val="009E701B"/>
    <w:rsid w:val="009E7912"/>
    <w:rsid w:val="009E7C2F"/>
    <w:rsid w:val="009F0BD5"/>
    <w:rsid w:val="009F0BFA"/>
    <w:rsid w:val="009F211B"/>
    <w:rsid w:val="009F22D2"/>
    <w:rsid w:val="009F345D"/>
    <w:rsid w:val="009F38A1"/>
    <w:rsid w:val="009F4343"/>
    <w:rsid w:val="009F4BCB"/>
    <w:rsid w:val="009F4C05"/>
    <w:rsid w:val="009F4E68"/>
    <w:rsid w:val="009F55B0"/>
    <w:rsid w:val="009F5C75"/>
    <w:rsid w:val="009F5DAB"/>
    <w:rsid w:val="009F5EC8"/>
    <w:rsid w:val="009F68E4"/>
    <w:rsid w:val="009F6BA4"/>
    <w:rsid w:val="009F7232"/>
    <w:rsid w:val="009F72E2"/>
    <w:rsid w:val="00A00534"/>
    <w:rsid w:val="00A00CC0"/>
    <w:rsid w:val="00A00CD3"/>
    <w:rsid w:val="00A01278"/>
    <w:rsid w:val="00A0143E"/>
    <w:rsid w:val="00A01AC3"/>
    <w:rsid w:val="00A023F8"/>
    <w:rsid w:val="00A02AE4"/>
    <w:rsid w:val="00A035F7"/>
    <w:rsid w:val="00A03707"/>
    <w:rsid w:val="00A04545"/>
    <w:rsid w:val="00A048AF"/>
    <w:rsid w:val="00A0496C"/>
    <w:rsid w:val="00A05CD0"/>
    <w:rsid w:val="00A06FB5"/>
    <w:rsid w:val="00A07221"/>
    <w:rsid w:val="00A07D1E"/>
    <w:rsid w:val="00A1003F"/>
    <w:rsid w:val="00A10292"/>
    <w:rsid w:val="00A108FB"/>
    <w:rsid w:val="00A10C20"/>
    <w:rsid w:val="00A10CAD"/>
    <w:rsid w:val="00A11765"/>
    <w:rsid w:val="00A11AB8"/>
    <w:rsid w:val="00A11E90"/>
    <w:rsid w:val="00A12718"/>
    <w:rsid w:val="00A12A57"/>
    <w:rsid w:val="00A141B7"/>
    <w:rsid w:val="00A144CE"/>
    <w:rsid w:val="00A157C0"/>
    <w:rsid w:val="00A15F72"/>
    <w:rsid w:val="00A16029"/>
    <w:rsid w:val="00A178B5"/>
    <w:rsid w:val="00A21245"/>
    <w:rsid w:val="00A2162B"/>
    <w:rsid w:val="00A218E9"/>
    <w:rsid w:val="00A2339C"/>
    <w:rsid w:val="00A24263"/>
    <w:rsid w:val="00A249D6"/>
    <w:rsid w:val="00A25A1F"/>
    <w:rsid w:val="00A26D95"/>
    <w:rsid w:val="00A26F35"/>
    <w:rsid w:val="00A272E6"/>
    <w:rsid w:val="00A30651"/>
    <w:rsid w:val="00A3141C"/>
    <w:rsid w:val="00A31634"/>
    <w:rsid w:val="00A31BFF"/>
    <w:rsid w:val="00A31FF4"/>
    <w:rsid w:val="00A32444"/>
    <w:rsid w:val="00A32763"/>
    <w:rsid w:val="00A332ED"/>
    <w:rsid w:val="00A337E4"/>
    <w:rsid w:val="00A33845"/>
    <w:rsid w:val="00A3511D"/>
    <w:rsid w:val="00A3518D"/>
    <w:rsid w:val="00A35B98"/>
    <w:rsid w:val="00A36B6C"/>
    <w:rsid w:val="00A40949"/>
    <w:rsid w:val="00A42126"/>
    <w:rsid w:val="00A42D88"/>
    <w:rsid w:val="00A439CB"/>
    <w:rsid w:val="00A43BCA"/>
    <w:rsid w:val="00A4507B"/>
    <w:rsid w:val="00A45125"/>
    <w:rsid w:val="00A46DF9"/>
    <w:rsid w:val="00A47F02"/>
    <w:rsid w:val="00A501B1"/>
    <w:rsid w:val="00A50BAD"/>
    <w:rsid w:val="00A51279"/>
    <w:rsid w:val="00A52431"/>
    <w:rsid w:val="00A5257F"/>
    <w:rsid w:val="00A52C66"/>
    <w:rsid w:val="00A5312B"/>
    <w:rsid w:val="00A5346A"/>
    <w:rsid w:val="00A54E8A"/>
    <w:rsid w:val="00A55AB6"/>
    <w:rsid w:val="00A55BD9"/>
    <w:rsid w:val="00A56823"/>
    <w:rsid w:val="00A57536"/>
    <w:rsid w:val="00A578F8"/>
    <w:rsid w:val="00A57DE5"/>
    <w:rsid w:val="00A61541"/>
    <w:rsid w:val="00A62006"/>
    <w:rsid w:val="00A6277F"/>
    <w:rsid w:val="00A63DB9"/>
    <w:rsid w:val="00A6528C"/>
    <w:rsid w:val="00A66539"/>
    <w:rsid w:val="00A673EF"/>
    <w:rsid w:val="00A70011"/>
    <w:rsid w:val="00A707AB"/>
    <w:rsid w:val="00A71283"/>
    <w:rsid w:val="00A7147C"/>
    <w:rsid w:val="00A71C84"/>
    <w:rsid w:val="00A71E86"/>
    <w:rsid w:val="00A73C3A"/>
    <w:rsid w:val="00A745DD"/>
    <w:rsid w:val="00A75E27"/>
    <w:rsid w:val="00A76E31"/>
    <w:rsid w:val="00A77322"/>
    <w:rsid w:val="00A7732F"/>
    <w:rsid w:val="00A801AA"/>
    <w:rsid w:val="00A805D0"/>
    <w:rsid w:val="00A80847"/>
    <w:rsid w:val="00A808C5"/>
    <w:rsid w:val="00A80B02"/>
    <w:rsid w:val="00A81CD2"/>
    <w:rsid w:val="00A8233D"/>
    <w:rsid w:val="00A82589"/>
    <w:rsid w:val="00A830B3"/>
    <w:rsid w:val="00A83464"/>
    <w:rsid w:val="00A845FD"/>
    <w:rsid w:val="00A84634"/>
    <w:rsid w:val="00A846F7"/>
    <w:rsid w:val="00A85279"/>
    <w:rsid w:val="00A859D1"/>
    <w:rsid w:val="00A8627C"/>
    <w:rsid w:val="00A86C6B"/>
    <w:rsid w:val="00A8738E"/>
    <w:rsid w:val="00A87504"/>
    <w:rsid w:val="00A90DC0"/>
    <w:rsid w:val="00A90E4C"/>
    <w:rsid w:val="00A91E00"/>
    <w:rsid w:val="00A91E56"/>
    <w:rsid w:val="00A9201C"/>
    <w:rsid w:val="00A924D2"/>
    <w:rsid w:val="00A92901"/>
    <w:rsid w:val="00A93933"/>
    <w:rsid w:val="00A93BAC"/>
    <w:rsid w:val="00A94DD9"/>
    <w:rsid w:val="00A95044"/>
    <w:rsid w:val="00A95664"/>
    <w:rsid w:val="00A969F8"/>
    <w:rsid w:val="00A971C9"/>
    <w:rsid w:val="00A97FDD"/>
    <w:rsid w:val="00AA0149"/>
    <w:rsid w:val="00AA070C"/>
    <w:rsid w:val="00AA0C51"/>
    <w:rsid w:val="00AA155D"/>
    <w:rsid w:val="00AA1746"/>
    <w:rsid w:val="00AA2950"/>
    <w:rsid w:val="00AA3096"/>
    <w:rsid w:val="00AA64E8"/>
    <w:rsid w:val="00AA6A87"/>
    <w:rsid w:val="00AB0432"/>
    <w:rsid w:val="00AB0C64"/>
    <w:rsid w:val="00AB0E40"/>
    <w:rsid w:val="00AB16CD"/>
    <w:rsid w:val="00AB2151"/>
    <w:rsid w:val="00AB3170"/>
    <w:rsid w:val="00AB3BD8"/>
    <w:rsid w:val="00AB3FBF"/>
    <w:rsid w:val="00AB42D0"/>
    <w:rsid w:val="00AB50A4"/>
    <w:rsid w:val="00AB67CD"/>
    <w:rsid w:val="00AB6B5A"/>
    <w:rsid w:val="00AB74AD"/>
    <w:rsid w:val="00AB7D37"/>
    <w:rsid w:val="00AB7F80"/>
    <w:rsid w:val="00AB7FE1"/>
    <w:rsid w:val="00AC06F9"/>
    <w:rsid w:val="00AC1190"/>
    <w:rsid w:val="00AC150E"/>
    <w:rsid w:val="00AC1A67"/>
    <w:rsid w:val="00AC3376"/>
    <w:rsid w:val="00AC3E91"/>
    <w:rsid w:val="00AC40E1"/>
    <w:rsid w:val="00AC4C5F"/>
    <w:rsid w:val="00AC52CF"/>
    <w:rsid w:val="00AC7335"/>
    <w:rsid w:val="00AC799B"/>
    <w:rsid w:val="00AC7A99"/>
    <w:rsid w:val="00AC7EEE"/>
    <w:rsid w:val="00AD0055"/>
    <w:rsid w:val="00AD1534"/>
    <w:rsid w:val="00AD1723"/>
    <w:rsid w:val="00AD1774"/>
    <w:rsid w:val="00AD1B78"/>
    <w:rsid w:val="00AD1E66"/>
    <w:rsid w:val="00AD23EB"/>
    <w:rsid w:val="00AD41AF"/>
    <w:rsid w:val="00AD51A6"/>
    <w:rsid w:val="00AD52BD"/>
    <w:rsid w:val="00AD56E9"/>
    <w:rsid w:val="00AD5D98"/>
    <w:rsid w:val="00AD5EDF"/>
    <w:rsid w:val="00AD626A"/>
    <w:rsid w:val="00AD712F"/>
    <w:rsid w:val="00AE03BD"/>
    <w:rsid w:val="00AE071A"/>
    <w:rsid w:val="00AE0F1A"/>
    <w:rsid w:val="00AE147C"/>
    <w:rsid w:val="00AE23FB"/>
    <w:rsid w:val="00AE3D7C"/>
    <w:rsid w:val="00AE4151"/>
    <w:rsid w:val="00AE41EA"/>
    <w:rsid w:val="00AE5319"/>
    <w:rsid w:val="00AE5AFD"/>
    <w:rsid w:val="00AE5E01"/>
    <w:rsid w:val="00AE76A4"/>
    <w:rsid w:val="00AE7F0B"/>
    <w:rsid w:val="00AF2D36"/>
    <w:rsid w:val="00AF3773"/>
    <w:rsid w:val="00AF427E"/>
    <w:rsid w:val="00AF4A22"/>
    <w:rsid w:val="00AF69E2"/>
    <w:rsid w:val="00AF6A3F"/>
    <w:rsid w:val="00AF6DF7"/>
    <w:rsid w:val="00AF73C7"/>
    <w:rsid w:val="00B001AB"/>
    <w:rsid w:val="00B0052A"/>
    <w:rsid w:val="00B007A5"/>
    <w:rsid w:val="00B008F9"/>
    <w:rsid w:val="00B021DE"/>
    <w:rsid w:val="00B02B23"/>
    <w:rsid w:val="00B02CBB"/>
    <w:rsid w:val="00B033DA"/>
    <w:rsid w:val="00B035F3"/>
    <w:rsid w:val="00B03C51"/>
    <w:rsid w:val="00B03CFD"/>
    <w:rsid w:val="00B0605B"/>
    <w:rsid w:val="00B06113"/>
    <w:rsid w:val="00B062CE"/>
    <w:rsid w:val="00B07039"/>
    <w:rsid w:val="00B1004B"/>
    <w:rsid w:val="00B1222B"/>
    <w:rsid w:val="00B12821"/>
    <w:rsid w:val="00B12C8C"/>
    <w:rsid w:val="00B13E7A"/>
    <w:rsid w:val="00B143B0"/>
    <w:rsid w:val="00B14510"/>
    <w:rsid w:val="00B14595"/>
    <w:rsid w:val="00B14BA5"/>
    <w:rsid w:val="00B15AB0"/>
    <w:rsid w:val="00B15C24"/>
    <w:rsid w:val="00B17012"/>
    <w:rsid w:val="00B173A2"/>
    <w:rsid w:val="00B2081E"/>
    <w:rsid w:val="00B21326"/>
    <w:rsid w:val="00B230B2"/>
    <w:rsid w:val="00B2461C"/>
    <w:rsid w:val="00B2595F"/>
    <w:rsid w:val="00B25F21"/>
    <w:rsid w:val="00B2646E"/>
    <w:rsid w:val="00B271BA"/>
    <w:rsid w:val="00B27913"/>
    <w:rsid w:val="00B300B9"/>
    <w:rsid w:val="00B30C08"/>
    <w:rsid w:val="00B30D8A"/>
    <w:rsid w:val="00B31105"/>
    <w:rsid w:val="00B316A4"/>
    <w:rsid w:val="00B31B8C"/>
    <w:rsid w:val="00B3236E"/>
    <w:rsid w:val="00B3368B"/>
    <w:rsid w:val="00B33FB7"/>
    <w:rsid w:val="00B340E0"/>
    <w:rsid w:val="00B34519"/>
    <w:rsid w:val="00B34EF5"/>
    <w:rsid w:val="00B355D9"/>
    <w:rsid w:val="00B35D13"/>
    <w:rsid w:val="00B35D1C"/>
    <w:rsid w:val="00B3628D"/>
    <w:rsid w:val="00B377D4"/>
    <w:rsid w:val="00B378E8"/>
    <w:rsid w:val="00B404F7"/>
    <w:rsid w:val="00B40B41"/>
    <w:rsid w:val="00B410B9"/>
    <w:rsid w:val="00B418CF"/>
    <w:rsid w:val="00B41ADB"/>
    <w:rsid w:val="00B41CBD"/>
    <w:rsid w:val="00B41E72"/>
    <w:rsid w:val="00B42697"/>
    <w:rsid w:val="00B42985"/>
    <w:rsid w:val="00B442B1"/>
    <w:rsid w:val="00B44B86"/>
    <w:rsid w:val="00B45723"/>
    <w:rsid w:val="00B45EEB"/>
    <w:rsid w:val="00B4608A"/>
    <w:rsid w:val="00B46357"/>
    <w:rsid w:val="00B46DF0"/>
    <w:rsid w:val="00B478FA"/>
    <w:rsid w:val="00B47F58"/>
    <w:rsid w:val="00B502A2"/>
    <w:rsid w:val="00B50301"/>
    <w:rsid w:val="00B507FF"/>
    <w:rsid w:val="00B517D0"/>
    <w:rsid w:val="00B52A0B"/>
    <w:rsid w:val="00B5338B"/>
    <w:rsid w:val="00B53450"/>
    <w:rsid w:val="00B53935"/>
    <w:rsid w:val="00B541F7"/>
    <w:rsid w:val="00B54BBB"/>
    <w:rsid w:val="00B54F61"/>
    <w:rsid w:val="00B5606E"/>
    <w:rsid w:val="00B56A92"/>
    <w:rsid w:val="00B574D2"/>
    <w:rsid w:val="00B576C3"/>
    <w:rsid w:val="00B60595"/>
    <w:rsid w:val="00B60808"/>
    <w:rsid w:val="00B613C3"/>
    <w:rsid w:val="00B61827"/>
    <w:rsid w:val="00B61D7A"/>
    <w:rsid w:val="00B61FE1"/>
    <w:rsid w:val="00B62208"/>
    <w:rsid w:val="00B629A6"/>
    <w:rsid w:val="00B63976"/>
    <w:rsid w:val="00B63E50"/>
    <w:rsid w:val="00B6418C"/>
    <w:rsid w:val="00B6442C"/>
    <w:rsid w:val="00B64B02"/>
    <w:rsid w:val="00B64C3B"/>
    <w:rsid w:val="00B661B6"/>
    <w:rsid w:val="00B669BF"/>
    <w:rsid w:val="00B66E6C"/>
    <w:rsid w:val="00B670A9"/>
    <w:rsid w:val="00B67B02"/>
    <w:rsid w:val="00B67CC6"/>
    <w:rsid w:val="00B712EE"/>
    <w:rsid w:val="00B72DA3"/>
    <w:rsid w:val="00B73EE5"/>
    <w:rsid w:val="00B744AB"/>
    <w:rsid w:val="00B74B2E"/>
    <w:rsid w:val="00B75277"/>
    <w:rsid w:val="00B76D7A"/>
    <w:rsid w:val="00B7793A"/>
    <w:rsid w:val="00B77C6D"/>
    <w:rsid w:val="00B80220"/>
    <w:rsid w:val="00B807C5"/>
    <w:rsid w:val="00B81EC8"/>
    <w:rsid w:val="00B82959"/>
    <w:rsid w:val="00B835F4"/>
    <w:rsid w:val="00B844DB"/>
    <w:rsid w:val="00B859E9"/>
    <w:rsid w:val="00B859F7"/>
    <w:rsid w:val="00B85D7E"/>
    <w:rsid w:val="00B86474"/>
    <w:rsid w:val="00B865A2"/>
    <w:rsid w:val="00B869AD"/>
    <w:rsid w:val="00B871AC"/>
    <w:rsid w:val="00B87FC5"/>
    <w:rsid w:val="00B90D30"/>
    <w:rsid w:val="00B91139"/>
    <w:rsid w:val="00B9139A"/>
    <w:rsid w:val="00B91B2E"/>
    <w:rsid w:val="00B931C5"/>
    <w:rsid w:val="00B93665"/>
    <w:rsid w:val="00B93F15"/>
    <w:rsid w:val="00B943D2"/>
    <w:rsid w:val="00B948EB"/>
    <w:rsid w:val="00B949B2"/>
    <w:rsid w:val="00B94D5C"/>
    <w:rsid w:val="00B9592F"/>
    <w:rsid w:val="00B9609D"/>
    <w:rsid w:val="00B969AF"/>
    <w:rsid w:val="00B97997"/>
    <w:rsid w:val="00BA06AE"/>
    <w:rsid w:val="00BA0B89"/>
    <w:rsid w:val="00BA0E7C"/>
    <w:rsid w:val="00BA16F9"/>
    <w:rsid w:val="00BA2726"/>
    <w:rsid w:val="00BA31EB"/>
    <w:rsid w:val="00BA37BC"/>
    <w:rsid w:val="00BA3B77"/>
    <w:rsid w:val="00BA6545"/>
    <w:rsid w:val="00BA66F0"/>
    <w:rsid w:val="00BA6CB0"/>
    <w:rsid w:val="00BA7385"/>
    <w:rsid w:val="00BA78A4"/>
    <w:rsid w:val="00BB0725"/>
    <w:rsid w:val="00BB1602"/>
    <w:rsid w:val="00BB16F0"/>
    <w:rsid w:val="00BB2A57"/>
    <w:rsid w:val="00BB2CA4"/>
    <w:rsid w:val="00BB33A2"/>
    <w:rsid w:val="00BB3470"/>
    <w:rsid w:val="00BB3BBA"/>
    <w:rsid w:val="00BB4017"/>
    <w:rsid w:val="00BB438D"/>
    <w:rsid w:val="00BB440E"/>
    <w:rsid w:val="00BB4649"/>
    <w:rsid w:val="00BB523F"/>
    <w:rsid w:val="00BB53E5"/>
    <w:rsid w:val="00BB556D"/>
    <w:rsid w:val="00BB5891"/>
    <w:rsid w:val="00BB60E1"/>
    <w:rsid w:val="00BB6842"/>
    <w:rsid w:val="00BB69B1"/>
    <w:rsid w:val="00BC1169"/>
    <w:rsid w:val="00BC1234"/>
    <w:rsid w:val="00BC1BB8"/>
    <w:rsid w:val="00BC1D65"/>
    <w:rsid w:val="00BC2A4C"/>
    <w:rsid w:val="00BC2F15"/>
    <w:rsid w:val="00BC3165"/>
    <w:rsid w:val="00BC32F2"/>
    <w:rsid w:val="00BC3318"/>
    <w:rsid w:val="00BC5503"/>
    <w:rsid w:val="00BC5916"/>
    <w:rsid w:val="00BC693B"/>
    <w:rsid w:val="00BC695E"/>
    <w:rsid w:val="00BC7576"/>
    <w:rsid w:val="00BD02B3"/>
    <w:rsid w:val="00BD2A55"/>
    <w:rsid w:val="00BD2E52"/>
    <w:rsid w:val="00BD51BF"/>
    <w:rsid w:val="00BD5943"/>
    <w:rsid w:val="00BD5BE6"/>
    <w:rsid w:val="00BD6421"/>
    <w:rsid w:val="00BD70BF"/>
    <w:rsid w:val="00BD72BC"/>
    <w:rsid w:val="00BD77FF"/>
    <w:rsid w:val="00BE00B5"/>
    <w:rsid w:val="00BE10B7"/>
    <w:rsid w:val="00BE1BB8"/>
    <w:rsid w:val="00BE26FA"/>
    <w:rsid w:val="00BE2E9B"/>
    <w:rsid w:val="00BE361F"/>
    <w:rsid w:val="00BE4A8A"/>
    <w:rsid w:val="00BE4E38"/>
    <w:rsid w:val="00BE4F92"/>
    <w:rsid w:val="00BE5EA0"/>
    <w:rsid w:val="00BE61B0"/>
    <w:rsid w:val="00BE6A61"/>
    <w:rsid w:val="00BE7268"/>
    <w:rsid w:val="00BF09DC"/>
    <w:rsid w:val="00BF0DC1"/>
    <w:rsid w:val="00BF142B"/>
    <w:rsid w:val="00BF145C"/>
    <w:rsid w:val="00BF2493"/>
    <w:rsid w:val="00BF37F3"/>
    <w:rsid w:val="00BF4895"/>
    <w:rsid w:val="00BF4C17"/>
    <w:rsid w:val="00BF523C"/>
    <w:rsid w:val="00BF5A5B"/>
    <w:rsid w:val="00C00018"/>
    <w:rsid w:val="00C00050"/>
    <w:rsid w:val="00C00759"/>
    <w:rsid w:val="00C02261"/>
    <w:rsid w:val="00C02C2B"/>
    <w:rsid w:val="00C040C9"/>
    <w:rsid w:val="00C04248"/>
    <w:rsid w:val="00C0480D"/>
    <w:rsid w:val="00C048B0"/>
    <w:rsid w:val="00C06C13"/>
    <w:rsid w:val="00C06F2E"/>
    <w:rsid w:val="00C07F30"/>
    <w:rsid w:val="00C1026C"/>
    <w:rsid w:val="00C11729"/>
    <w:rsid w:val="00C1248B"/>
    <w:rsid w:val="00C12D42"/>
    <w:rsid w:val="00C12EF9"/>
    <w:rsid w:val="00C1307F"/>
    <w:rsid w:val="00C1397F"/>
    <w:rsid w:val="00C13F35"/>
    <w:rsid w:val="00C1413E"/>
    <w:rsid w:val="00C1427F"/>
    <w:rsid w:val="00C157E8"/>
    <w:rsid w:val="00C17EC3"/>
    <w:rsid w:val="00C20144"/>
    <w:rsid w:val="00C21989"/>
    <w:rsid w:val="00C22839"/>
    <w:rsid w:val="00C2287B"/>
    <w:rsid w:val="00C22EDF"/>
    <w:rsid w:val="00C234AE"/>
    <w:rsid w:val="00C23A1B"/>
    <w:rsid w:val="00C23EE3"/>
    <w:rsid w:val="00C23F7E"/>
    <w:rsid w:val="00C24AAD"/>
    <w:rsid w:val="00C253F5"/>
    <w:rsid w:val="00C2556D"/>
    <w:rsid w:val="00C25984"/>
    <w:rsid w:val="00C26C2D"/>
    <w:rsid w:val="00C272DD"/>
    <w:rsid w:val="00C27B2B"/>
    <w:rsid w:val="00C27C40"/>
    <w:rsid w:val="00C303DD"/>
    <w:rsid w:val="00C3149E"/>
    <w:rsid w:val="00C321AC"/>
    <w:rsid w:val="00C32543"/>
    <w:rsid w:val="00C33138"/>
    <w:rsid w:val="00C33AB3"/>
    <w:rsid w:val="00C33FF7"/>
    <w:rsid w:val="00C347B5"/>
    <w:rsid w:val="00C3485F"/>
    <w:rsid w:val="00C35CC5"/>
    <w:rsid w:val="00C370F9"/>
    <w:rsid w:val="00C4186F"/>
    <w:rsid w:val="00C42783"/>
    <w:rsid w:val="00C44AC5"/>
    <w:rsid w:val="00C45631"/>
    <w:rsid w:val="00C458FD"/>
    <w:rsid w:val="00C45E1B"/>
    <w:rsid w:val="00C465FF"/>
    <w:rsid w:val="00C46CEC"/>
    <w:rsid w:val="00C46E26"/>
    <w:rsid w:val="00C4766E"/>
    <w:rsid w:val="00C47FD7"/>
    <w:rsid w:val="00C508E7"/>
    <w:rsid w:val="00C52CA4"/>
    <w:rsid w:val="00C537AA"/>
    <w:rsid w:val="00C53984"/>
    <w:rsid w:val="00C54003"/>
    <w:rsid w:val="00C54171"/>
    <w:rsid w:val="00C5536A"/>
    <w:rsid w:val="00C55D24"/>
    <w:rsid w:val="00C62D45"/>
    <w:rsid w:val="00C63B3D"/>
    <w:rsid w:val="00C63DE8"/>
    <w:rsid w:val="00C63F89"/>
    <w:rsid w:val="00C64787"/>
    <w:rsid w:val="00C64F61"/>
    <w:rsid w:val="00C65841"/>
    <w:rsid w:val="00C665F3"/>
    <w:rsid w:val="00C6727B"/>
    <w:rsid w:val="00C679BF"/>
    <w:rsid w:val="00C7044D"/>
    <w:rsid w:val="00C70622"/>
    <w:rsid w:val="00C70B92"/>
    <w:rsid w:val="00C71AEB"/>
    <w:rsid w:val="00C725D8"/>
    <w:rsid w:val="00C735AC"/>
    <w:rsid w:val="00C73FA1"/>
    <w:rsid w:val="00C758A3"/>
    <w:rsid w:val="00C76374"/>
    <w:rsid w:val="00C76A5C"/>
    <w:rsid w:val="00C76DD9"/>
    <w:rsid w:val="00C771B7"/>
    <w:rsid w:val="00C7757C"/>
    <w:rsid w:val="00C80236"/>
    <w:rsid w:val="00C80802"/>
    <w:rsid w:val="00C81171"/>
    <w:rsid w:val="00C81191"/>
    <w:rsid w:val="00C81E44"/>
    <w:rsid w:val="00C82573"/>
    <w:rsid w:val="00C835B2"/>
    <w:rsid w:val="00C83AB3"/>
    <w:rsid w:val="00C846D1"/>
    <w:rsid w:val="00C84A5C"/>
    <w:rsid w:val="00C84CEF"/>
    <w:rsid w:val="00C84F3B"/>
    <w:rsid w:val="00C851AD"/>
    <w:rsid w:val="00C85721"/>
    <w:rsid w:val="00C863A4"/>
    <w:rsid w:val="00C86682"/>
    <w:rsid w:val="00C869B2"/>
    <w:rsid w:val="00C8754C"/>
    <w:rsid w:val="00C87A6F"/>
    <w:rsid w:val="00C90143"/>
    <w:rsid w:val="00C9058A"/>
    <w:rsid w:val="00C91872"/>
    <w:rsid w:val="00C926DC"/>
    <w:rsid w:val="00C92A51"/>
    <w:rsid w:val="00C93278"/>
    <w:rsid w:val="00C93D81"/>
    <w:rsid w:val="00C945A5"/>
    <w:rsid w:val="00C949B1"/>
    <w:rsid w:val="00C94B68"/>
    <w:rsid w:val="00C9570A"/>
    <w:rsid w:val="00C963A7"/>
    <w:rsid w:val="00C97DB4"/>
    <w:rsid w:val="00CA01E3"/>
    <w:rsid w:val="00CA0389"/>
    <w:rsid w:val="00CA0959"/>
    <w:rsid w:val="00CA1E0A"/>
    <w:rsid w:val="00CA4363"/>
    <w:rsid w:val="00CA43FB"/>
    <w:rsid w:val="00CA4E62"/>
    <w:rsid w:val="00CA6705"/>
    <w:rsid w:val="00CA68CF"/>
    <w:rsid w:val="00CA6951"/>
    <w:rsid w:val="00CA6E21"/>
    <w:rsid w:val="00CA6EEE"/>
    <w:rsid w:val="00CA7683"/>
    <w:rsid w:val="00CA7725"/>
    <w:rsid w:val="00CA795A"/>
    <w:rsid w:val="00CB0052"/>
    <w:rsid w:val="00CB0757"/>
    <w:rsid w:val="00CB0779"/>
    <w:rsid w:val="00CB0809"/>
    <w:rsid w:val="00CB1C8A"/>
    <w:rsid w:val="00CB25EE"/>
    <w:rsid w:val="00CB4A4A"/>
    <w:rsid w:val="00CB5011"/>
    <w:rsid w:val="00CB59A2"/>
    <w:rsid w:val="00CB5A79"/>
    <w:rsid w:val="00CB5DDF"/>
    <w:rsid w:val="00CB60A8"/>
    <w:rsid w:val="00CB683E"/>
    <w:rsid w:val="00CC0146"/>
    <w:rsid w:val="00CC02B2"/>
    <w:rsid w:val="00CC0479"/>
    <w:rsid w:val="00CC1D76"/>
    <w:rsid w:val="00CC1FD0"/>
    <w:rsid w:val="00CC27CC"/>
    <w:rsid w:val="00CC485F"/>
    <w:rsid w:val="00CC4AAD"/>
    <w:rsid w:val="00CC4D93"/>
    <w:rsid w:val="00CC5446"/>
    <w:rsid w:val="00CC5CA0"/>
    <w:rsid w:val="00CC5E0D"/>
    <w:rsid w:val="00CC5F31"/>
    <w:rsid w:val="00CC69F0"/>
    <w:rsid w:val="00CC6FF8"/>
    <w:rsid w:val="00CC7CF0"/>
    <w:rsid w:val="00CD0D6C"/>
    <w:rsid w:val="00CD2136"/>
    <w:rsid w:val="00CD3338"/>
    <w:rsid w:val="00CD3CE3"/>
    <w:rsid w:val="00CD43F1"/>
    <w:rsid w:val="00CD5281"/>
    <w:rsid w:val="00CD564A"/>
    <w:rsid w:val="00CD5EC5"/>
    <w:rsid w:val="00CD6658"/>
    <w:rsid w:val="00CD72BA"/>
    <w:rsid w:val="00CE014E"/>
    <w:rsid w:val="00CE0A78"/>
    <w:rsid w:val="00CE0BE2"/>
    <w:rsid w:val="00CE2E22"/>
    <w:rsid w:val="00CE3138"/>
    <w:rsid w:val="00CE372B"/>
    <w:rsid w:val="00CE4CF9"/>
    <w:rsid w:val="00CE5611"/>
    <w:rsid w:val="00CE5D04"/>
    <w:rsid w:val="00CE644F"/>
    <w:rsid w:val="00CE7AAA"/>
    <w:rsid w:val="00CF05A3"/>
    <w:rsid w:val="00CF0DD1"/>
    <w:rsid w:val="00CF0FB2"/>
    <w:rsid w:val="00CF2165"/>
    <w:rsid w:val="00CF2DBA"/>
    <w:rsid w:val="00CF3249"/>
    <w:rsid w:val="00CF347E"/>
    <w:rsid w:val="00CF3AE9"/>
    <w:rsid w:val="00CF68A4"/>
    <w:rsid w:val="00CF69EE"/>
    <w:rsid w:val="00CF7401"/>
    <w:rsid w:val="00CF75C3"/>
    <w:rsid w:val="00D00499"/>
    <w:rsid w:val="00D01378"/>
    <w:rsid w:val="00D01CF8"/>
    <w:rsid w:val="00D0282A"/>
    <w:rsid w:val="00D040EA"/>
    <w:rsid w:val="00D04C58"/>
    <w:rsid w:val="00D04F8B"/>
    <w:rsid w:val="00D057F0"/>
    <w:rsid w:val="00D064A8"/>
    <w:rsid w:val="00D06C51"/>
    <w:rsid w:val="00D06D4F"/>
    <w:rsid w:val="00D06E4C"/>
    <w:rsid w:val="00D0710B"/>
    <w:rsid w:val="00D07788"/>
    <w:rsid w:val="00D07C7A"/>
    <w:rsid w:val="00D07CA0"/>
    <w:rsid w:val="00D07E8F"/>
    <w:rsid w:val="00D10208"/>
    <w:rsid w:val="00D10870"/>
    <w:rsid w:val="00D10D1B"/>
    <w:rsid w:val="00D1149D"/>
    <w:rsid w:val="00D11CC5"/>
    <w:rsid w:val="00D11FF8"/>
    <w:rsid w:val="00D12635"/>
    <w:rsid w:val="00D127ED"/>
    <w:rsid w:val="00D12FFE"/>
    <w:rsid w:val="00D1444A"/>
    <w:rsid w:val="00D14948"/>
    <w:rsid w:val="00D14A2E"/>
    <w:rsid w:val="00D14EA9"/>
    <w:rsid w:val="00D15CE3"/>
    <w:rsid w:val="00D15CFF"/>
    <w:rsid w:val="00D17CAD"/>
    <w:rsid w:val="00D2046B"/>
    <w:rsid w:val="00D207D0"/>
    <w:rsid w:val="00D22646"/>
    <w:rsid w:val="00D2267E"/>
    <w:rsid w:val="00D22ADD"/>
    <w:rsid w:val="00D23357"/>
    <w:rsid w:val="00D24779"/>
    <w:rsid w:val="00D24944"/>
    <w:rsid w:val="00D250E4"/>
    <w:rsid w:val="00D27653"/>
    <w:rsid w:val="00D27F10"/>
    <w:rsid w:val="00D3119C"/>
    <w:rsid w:val="00D31204"/>
    <w:rsid w:val="00D317FE"/>
    <w:rsid w:val="00D32188"/>
    <w:rsid w:val="00D324F4"/>
    <w:rsid w:val="00D325CF"/>
    <w:rsid w:val="00D3283A"/>
    <w:rsid w:val="00D3469A"/>
    <w:rsid w:val="00D348D0"/>
    <w:rsid w:val="00D35B80"/>
    <w:rsid w:val="00D35D7E"/>
    <w:rsid w:val="00D35DEF"/>
    <w:rsid w:val="00D36D0F"/>
    <w:rsid w:val="00D36E07"/>
    <w:rsid w:val="00D37254"/>
    <w:rsid w:val="00D415D2"/>
    <w:rsid w:val="00D43BD6"/>
    <w:rsid w:val="00D45119"/>
    <w:rsid w:val="00D46C7F"/>
    <w:rsid w:val="00D46D7E"/>
    <w:rsid w:val="00D47A05"/>
    <w:rsid w:val="00D507DC"/>
    <w:rsid w:val="00D509FB"/>
    <w:rsid w:val="00D524A0"/>
    <w:rsid w:val="00D52BDB"/>
    <w:rsid w:val="00D52D36"/>
    <w:rsid w:val="00D53751"/>
    <w:rsid w:val="00D5404A"/>
    <w:rsid w:val="00D54413"/>
    <w:rsid w:val="00D554BE"/>
    <w:rsid w:val="00D55B44"/>
    <w:rsid w:val="00D5655F"/>
    <w:rsid w:val="00D5660A"/>
    <w:rsid w:val="00D60335"/>
    <w:rsid w:val="00D60F4D"/>
    <w:rsid w:val="00D6102C"/>
    <w:rsid w:val="00D61140"/>
    <w:rsid w:val="00D62081"/>
    <w:rsid w:val="00D62B34"/>
    <w:rsid w:val="00D62B8A"/>
    <w:rsid w:val="00D63B00"/>
    <w:rsid w:val="00D63CDD"/>
    <w:rsid w:val="00D64DAB"/>
    <w:rsid w:val="00D6648A"/>
    <w:rsid w:val="00D66966"/>
    <w:rsid w:val="00D71751"/>
    <w:rsid w:val="00D721E4"/>
    <w:rsid w:val="00D724DD"/>
    <w:rsid w:val="00D72707"/>
    <w:rsid w:val="00D72807"/>
    <w:rsid w:val="00D7289D"/>
    <w:rsid w:val="00D728F9"/>
    <w:rsid w:val="00D72EC2"/>
    <w:rsid w:val="00D73382"/>
    <w:rsid w:val="00D733AC"/>
    <w:rsid w:val="00D73589"/>
    <w:rsid w:val="00D73E41"/>
    <w:rsid w:val="00D74F98"/>
    <w:rsid w:val="00D75751"/>
    <w:rsid w:val="00D76793"/>
    <w:rsid w:val="00D76B2B"/>
    <w:rsid w:val="00D76D6E"/>
    <w:rsid w:val="00D76EB4"/>
    <w:rsid w:val="00D77D76"/>
    <w:rsid w:val="00D80B76"/>
    <w:rsid w:val="00D80B81"/>
    <w:rsid w:val="00D80C02"/>
    <w:rsid w:val="00D80DDF"/>
    <w:rsid w:val="00D81F51"/>
    <w:rsid w:val="00D85196"/>
    <w:rsid w:val="00D85EC7"/>
    <w:rsid w:val="00D86064"/>
    <w:rsid w:val="00D8753E"/>
    <w:rsid w:val="00D87E6C"/>
    <w:rsid w:val="00D87E84"/>
    <w:rsid w:val="00D90252"/>
    <w:rsid w:val="00D90F9A"/>
    <w:rsid w:val="00D915D4"/>
    <w:rsid w:val="00D91A38"/>
    <w:rsid w:val="00D924D3"/>
    <w:rsid w:val="00D92F24"/>
    <w:rsid w:val="00D9351B"/>
    <w:rsid w:val="00D93FAF"/>
    <w:rsid w:val="00D94894"/>
    <w:rsid w:val="00D958D9"/>
    <w:rsid w:val="00D95F0C"/>
    <w:rsid w:val="00DA04E6"/>
    <w:rsid w:val="00DA0BF5"/>
    <w:rsid w:val="00DA0FB6"/>
    <w:rsid w:val="00DA15BC"/>
    <w:rsid w:val="00DA15BF"/>
    <w:rsid w:val="00DA1ACB"/>
    <w:rsid w:val="00DA2692"/>
    <w:rsid w:val="00DA2759"/>
    <w:rsid w:val="00DA29BC"/>
    <w:rsid w:val="00DA2C7E"/>
    <w:rsid w:val="00DA3C32"/>
    <w:rsid w:val="00DA6A58"/>
    <w:rsid w:val="00DA6D5C"/>
    <w:rsid w:val="00DA711C"/>
    <w:rsid w:val="00DA7BE4"/>
    <w:rsid w:val="00DB00BE"/>
    <w:rsid w:val="00DB04B5"/>
    <w:rsid w:val="00DB0C2B"/>
    <w:rsid w:val="00DB14FE"/>
    <w:rsid w:val="00DB22D2"/>
    <w:rsid w:val="00DB2386"/>
    <w:rsid w:val="00DB25F5"/>
    <w:rsid w:val="00DB269F"/>
    <w:rsid w:val="00DB2B7F"/>
    <w:rsid w:val="00DB40DE"/>
    <w:rsid w:val="00DB4519"/>
    <w:rsid w:val="00DB58F2"/>
    <w:rsid w:val="00DB691E"/>
    <w:rsid w:val="00DB712F"/>
    <w:rsid w:val="00DB760A"/>
    <w:rsid w:val="00DC167B"/>
    <w:rsid w:val="00DC22F4"/>
    <w:rsid w:val="00DC3248"/>
    <w:rsid w:val="00DC4079"/>
    <w:rsid w:val="00DC4731"/>
    <w:rsid w:val="00DC50E9"/>
    <w:rsid w:val="00DD1960"/>
    <w:rsid w:val="00DD1FC8"/>
    <w:rsid w:val="00DD2645"/>
    <w:rsid w:val="00DD2AA0"/>
    <w:rsid w:val="00DD2D5C"/>
    <w:rsid w:val="00DD2F2A"/>
    <w:rsid w:val="00DD3133"/>
    <w:rsid w:val="00DD322A"/>
    <w:rsid w:val="00DD327C"/>
    <w:rsid w:val="00DD7716"/>
    <w:rsid w:val="00DE116B"/>
    <w:rsid w:val="00DE12E4"/>
    <w:rsid w:val="00DE195F"/>
    <w:rsid w:val="00DE26E0"/>
    <w:rsid w:val="00DE3247"/>
    <w:rsid w:val="00DE3579"/>
    <w:rsid w:val="00DE3B7C"/>
    <w:rsid w:val="00DE3D13"/>
    <w:rsid w:val="00DE6A38"/>
    <w:rsid w:val="00DE6E4C"/>
    <w:rsid w:val="00DE718B"/>
    <w:rsid w:val="00DE7440"/>
    <w:rsid w:val="00DE7995"/>
    <w:rsid w:val="00DE7F8C"/>
    <w:rsid w:val="00DF020A"/>
    <w:rsid w:val="00DF03C7"/>
    <w:rsid w:val="00DF05A5"/>
    <w:rsid w:val="00DF15EA"/>
    <w:rsid w:val="00DF36CE"/>
    <w:rsid w:val="00DF4B31"/>
    <w:rsid w:val="00DF4DDA"/>
    <w:rsid w:val="00DF51F3"/>
    <w:rsid w:val="00DF59D5"/>
    <w:rsid w:val="00DF5E1E"/>
    <w:rsid w:val="00DF6736"/>
    <w:rsid w:val="00DF734F"/>
    <w:rsid w:val="00E01FA8"/>
    <w:rsid w:val="00E0202E"/>
    <w:rsid w:val="00E0299B"/>
    <w:rsid w:val="00E02AE1"/>
    <w:rsid w:val="00E02EF1"/>
    <w:rsid w:val="00E03575"/>
    <w:rsid w:val="00E053F4"/>
    <w:rsid w:val="00E05C27"/>
    <w:rsid w:val="00E06377"/>
    <w:rsid w:val="00E068C9"/>
    <w:rsid w:val="00E07FC7"/>
    <w:rsid w:val="00E102B6"/>
    <w:rsid w:val="00E104DC"/>
    <w:rsid w:val="00E105D5"/>
    <w:rsid w:val="00E10B4E"/>
    <w:rsid w:val="00E11005"/>
    <w:rsid w:val="00E11016"/>
    <w:rsid w:val="00E11380"/>
    <w:rsid w:val="00E113D1"/>
    <w:rsid w:val="00E11C53"/>
    <w:rsid w:val="00E12043"/>
    <w:rsid w:val="00E13294"/>
    <w:rsid w:val="00E13C72"/>
    <w:rsid w:val="00E13E8B"/>
    <w:rsid w:val="00E143FB"/>
    <w:rsid w:val="00E15183"/>
    <w:rsid w:val="00E15896"/>
    <w:rsid w:val="00E15B5E"/>
    <w:rsid w:val="00E15FD8"/>
    <w:rsid w:val="00E16195"/>
    <w:rsid w:val="00E1669B"/>
    <w:rsid w:val="00E16C6B"/>
    <w:rsid w:val="00E16F94"/>
    <w:rsid w:val="00E20042"/>
    <w:rsid w:val="00E2141D"/>
    <w:rsid w:val="00E21DAA"/>
    <w:rsid w:val="00E22529"/>
    <w:rsid w:val="00E22753"/>
    <w:rsid w:val="00E22BA5"/>
    <w:rsid w:val="00E23268"/>
    <w:rsid w:val="00E2351F"/>
    <w:rsid w:val="00E2355F"/>
    <w:rsid w:val="00E2383F"/>
    <w:rsid w:val="00E24463"/>
    <w:rsid w:val="00E26A37"/>
    <w:rsid w:val="00E3086C"/>
    <w:rsid w:val="00E31994"/>
    <w:rsid w:val="00E31BD2"/>
    <w:rsid w:val="00E31EEF"/>
    <w:rsid w:val="00E32344"/>
    <w:rsid w:val="00E33E93"/>
    <w:rsid w:val="00E34845"/>
    <w:rsid w:val="00E34A2F"/>
    <w:rsid w:val="00E35467"/>
    <w:rsid w:val="00E36034"/>
    <w:rsid w:val="00E364B3"/>
    <w:rsid w:val="00E36944"/>
    <w:rsid w:val="00E37B44"/>
    <w:rsid w:val="00E40863"/>
    <w:rsid w:val="00E41182"/>
    <w:rsid w:val="00E4279F"/>
    <w:rsid w:val="00E42E4C"/>
    <w:rsid w:val="00E43939"/>
    <w:rsid w:val="00E43F50"/>
    <w:rsid w:val="00E43FF9"/>
    <w:rsid w:val="00E444ED"/>
    <w:rsid w:val="00E445D9"/>
    <w:rsid w:val="00E4681B"/>
    <w:rsid w:val="00E47412"/>
    <w:rsid w:val="00E515A0"/>
    <w:rsid w:val="00E51B68"/>
    <w:rsid w:val="00E52A86"/>
    <w:rsid w:val="00E531FA"/>
    <w:rsid w:val="00E53266"/>
    <w:rsid w:val="00E534F9"/>
    <w:rsid w:val="00E538BB"/>
    <w:rsid w:val="00E538F9"/>
    <w:rsid w:val="00E539DE"/>
    <w:rsid w:val="00E53B84"/>
    <w:rsid w:val="00E53B9D"/>
    <w:rsid w:val="00E54042"/>
    <w:rsid w:val="00E54573"/>
    <w:rsid w:val="00E54C5F"/>
    <w:rsid w:val="00E57ECE"/>
    <w:rsid w:val="00E60668"/>
    <w:rsid w:val="00E60967"/>
    <w:rsid w:val="00E61147"/>
    <w:rsid w:val="00E620B2"/>
    <w:rsid w:val="00E6236C"/>
    <w:rsid w:val="00E62CF1"/>
    <w:rsid w:val="00E633F4"/>
    <w:rsid w:val="00E6422B"/>
    <w:rsid w:val="00E64D05"/>
    <w:rsid w:val="00E655B6"/>
    <w:rsid w:val="00E65BD2"/>
    <w:rsid w:val="00E65DC1"/>
    <w:rsid w:val="00E662EB"/>
    <w:rsid w:val="00E667DD"/>
    <w:rsid w:val="00E66A51"/>
    <w:rsid w:val="00E67285"/>
    <w:rsid w:val="00E67781"/>
    <w:rsid w:val="00E704D3"/>
    <w:rsid w:val="00E705CF"/>
    <w:rsid w:val="00E705F8"/>
    <w:rsid w:val="00E7096B"/>
    <w:rsid w:val="00E70B4A"/>
    <w:rsid w:val="00E7120C"/>
    <w:rsid w:val="00E715C7"/>
    <w:rsid w:val="00E7286D"/>
    <w:rsid w:val="00E72D5C"/>
    <w:rsid w:val="00E72D64"/>
    <w:rsid w:val="00E73035"/>
    <w:rsid w:val="00E733A3"/>
    <w:rsid w:val="00E733F8"/>
    <w:rsid w:val="00E738C8"/>
    <w:rsid w:val="00E73E4F"/>
    <w:rsid w:val="00E74304"/>
    <w:rsid w:val="00E747B7"/>
    <w:rsid w:val="00E7544B"/>
    <w:rsid w:val="00E75626"/>
    <w:rsid w:val="00E76B88"/>
    <w:rsid w:val="00E77352"/>
    <w:rsid w:val="00E80DB7"/>
    <w:rsid w:val="00E82487"/>
    <w:rsid w:val="00E82922"/>
    <w:rsid w:val="00E82CFA"/>
    <w:rsid w:val="00E83804"/>
    <w:rsid w:val="00E841DF"/>
    <w:rsid w:val="00E842E9"/>
    <w:rsid w:val="00E854E3"/>
    <w:rsid w:val="00E85F3D"/>
    <w:rsid w:val="00E86483"/>
    <w:rsid w:val="00E8696A"/>
    <w:rsid w:val="00E86D44"/>
    <w:rsid w:val="00E86DC3"/>
    <w:rsid w:val="00E86E24"/>
    <w:rsid w:val="00E87344"/>
    <w:rsid w:val="00E87AED"/>
    <w:rsid w:val="00E902D7"/>
    <w:rsid w:val="00E903F5"/>
    <w:rsid w:val="00E90EBD"/>
    <w:rsid w:val="00E9175F"/>
    <w:rsid w:val="00E924B5"/>
    <w:rsid w:val="00E9288B"/>
    <w:rsid w:val="00E92EF8"/>
    <w:rsid w:val="00E933CD"/>
    <w:rsid w:val="00E93EC8"/>
    <w:rsid w:val="00E9424E"/>
    <w:rsid w:val="00E943DE"/>
    <w:rsid w:val="00E94E87"/>
    <w:rsid w:val="00E9587B"/>
    <w:rsid w:val="00E97BC2"/>
    <w:rsid w:val="00E97D81"/>
    <w:rsid w:val="00EA006C"/>
    <w:rsid w:val="00EA0798"/>
    <w:rsid w:val="00EA0E1B"/>
    <w:rsid w:val="00EA0E2D"/>
    <w:rsid w:val="00EA1370"/>
    <w:rsid w:val="00EA16E8"/>
    <w:rsid w:val="00EA1F7D"/>
    <w:rsid w:val="00EA1FC7"/>
    <w:rsid w:val="00EA2ECF"/>
    <w:rsid w:val="00EA4322"/>
    <w:rsid w:val="00EA4ED9"/>
    <w:rsid w:val="00EA59A4"/>
    <w:rsid w:val="00EA6071"/>
    <w:rsid w:val="00EA62DE"/>
    <w:rsid w:val="00EA770E"/>
    <w:rsid w:val="00EA7C2A"/>
    <w:rsid w:val="00EB0253"/>
    <w:rsid w:val="00EB026F"/>
    <w:rsid w:val="00EB0B42"/>
    <w:rsid w:val="00EB0D17"/>
    <w:rsid w:val="00EB0E1F"/>
    <w:rsid w:val="00EB2AE5"/>
    <w:rsid w:val="00EB2E28"/>
    <w:rsid w:val="00EB2E8E"/>
    <w:rsid w:val="00EB4450"/>
    <w:rsid w:val="00EB4E56"/>
    <w:rsid w:val="00EB54B8"/>
    <w:rsid w:val="00EB61B3"/>
    <w:rsid w:val="00EB61D8"/>
    <w:rsid w:val="00EB641B"/>
    <w:rsid w:val="00EB64EB"/>
    <w:rsid w:val="00EB77F3"/>
    <w:rsid w:val="00EC1687"/>
    <w:rsid w:val="00EC3BF7"/>
    <w:rsid w:val="00EC58E8"/>
    <w:rsid w:val="00EC66C3"/>
    <w:rsid w:val="00EC6BD5"/>
    <w:rsid w:val="00ED1AD3"/>
    <w:rsid w:val="00ED1FB6"/>
    <w:rsid w:val="00ED2551"/>
    <w:rsid w:val="00ED30E6"/>
    <w:rsid w:val="00ED324E"/>
    <w:rsid w:val="00ED32D1"/>
    <w:rsid w:val="00ED4766"/>
    <w:rsid w:val="00ED52D6"/>
    <w:rsid w:val="00ED6BD4"/>
    <w:rsid w:val="00ED715A"/>
    <w:rsid w:val="00EE03B3"/>
    <w:rsid w:val="00EE0DDF"/>
    <w:rsid w:val="00EE21F9"/>
    <w:rsid w:val="00EE24C7"/>
    <w:rsid w:val="00EE2AD1"/>
    <w:rsid w:val="00EE2CF6"/>
    <w:rsid w:val="00EE2D96"/>
    <w:rsid w:val="00EE307D"/>
    <w:rsid w:val="00EE334F"/>
    <w:rsid w:val="00EE33EB"/>
    <w:rsid w:val="00EE41CB"/>
    <w:rsid w:val="00EE4D42"/>
    <w:rsid w:val="00EE4E3A"/>
    <w:rsid w:val="00EE4F79"/>
    <w:rsid w:val="00EE53F8"/>
    <w:rsid w:val="00EE57B2"/>
    <w:rsid w:val="00EE5BF1"/>
    <w:rsid w:val="00EE6006"/>
    <w:rsid w:val="00EE63B1"/>
    <w:rsid w:val="00EE647B"/>
    <w:rsid w:val="00EE6E4A"/>
    <w:rsid w:val="00EE707E"/>
    <w:rsid w:val="00EE72DA"/>
    <w:rsid w:val="00EE7833"/>
    <w:rsid w:val="00EF08A9"/>
    <w:rsid w:val="00EF10C6"/>
    <w:rsid w:val="00EF118D"/>
    <w:rsid w:val="00EF141D"/>
    <w:rsid w:val="00EF1ED6"/>
    <w:rsid w:val="00EF2466"/>
    <w:rsid w:val="00EF2AA4"/>
    <w:rsid w:val="00EF33E9"/>
    <w:rsid w:val="00EF35DB"/>
    <w:rsid w:val="00EF36A3"/>
    <w:rsid w:val="00EF3E16"/>
    <w:rsid w:val="00EF42E4"/>
    <w:rsid w:val="00EF45AB"/>
    <w:rsid w:val="00EF4C43"/>
    <w:rsid w:val="00EF5484"/>
    <w:rsid w:val="00EF5631"/>
    <w:rsid w:val="00EF6D9E"/>
    <w:rsid w:val="00EF6E32"/>
    <w:rsid w:val="00F00B6B"/>
    <w:rsid w:val="00F02B4C"/>
    <w:rsid w:val="00F02F33"/>
    <w:rsid w:val="00F03834"/>
    <w:rsid w:val="00F046A8"/>
    <w:rsid w:val="00F05319"/>
    <w:rsid w:val="00F0572B"/>
    <w:rsid w:val="00F05DFB"/>
    <w:rsid w:val="00F05F68"/>
    <w:rsid w:val="00F071F9"/>
    <w:rsid w:val="00F07E6E"/>
    <w:rsid w:val="00F119CE"/>
    <w:rsid w:val="00F120BB"/>
    <w:rsid w:val="00F137FA"/>
    <w:rsid w:val="00F138DC"/>
    <w:rsid w:val="00F1460B"/>
    <w:rsid w:val="00F14736"/>
    <w:rsid w:val="00F14F0B"/>
    <w:rsid w:val="00F159E2"/>
    <w:rsid w:val="00F16670"/>
    <w:rsid w:val="00F16C1B"/>
    <w:rsid w:val="00F16F13"/>
    <w:rsid w:val="00F171D9"/>
    <w:rsid w:val="00F177F9"/>
    <w:rsid w:val="00F17D36"/>
    <w:rsid w:val="00F2137B"/>
    <w:rsid w:val="00F213E4"/>
    <w:rsid w:val="00F2140D"/>
    <w:rsid w:val="00F21840"/>
    <w:rsid w:val="00F21D35"/>
    <w:rsid w:val="00F22B9C"/>
    <w:rsid w:val="00F22EA2"/>
    <w:rsid w:val="00F2392B"/>
    <w:rsid w:val="00F24689"/>
    <w:rsid w:val="00F250DA"/>
    <w:rsid w:val="00F26145"/>
    <w:rsid w:val="00F318C1"/>
    <w:rsid w:val="00F32162"/>
    <w:rsid w:val="00F32D54"/>
    <w:rsid w:val="00F32E95"/>
    <w:rsid w:val="00F33D62"/>
    <w:rsid w:val="00F35436"/>
    <w:rsid w:val="00F36A42"/>
    <w:rsid w:val="00F37275"/>
    <w:rsid w:val="00F376E9"/>
    <w:rsid w:val="00F41F4B"/>
    <w:rsid w:val="00F42BA3"/>
    <w:rsid w:val="00F43E42"/>
    <w:rsid w:val="00F44ADE"/>
    <w:rsid w:val="00F44D1F"/>
    <w:rsid w:val="00F44E9F"/>
    <w:rsid w:val="00F44F04"/>
    <w:rsid w:val="00F4533F"/>
    <w:rsid w:val="00F46B24"/>
    <w:rsid w:val="00F46C1B"/>
    <w:rsid w:val="00F47AD3"/>
    <w:rsid w:val="00F47E62"/>
    <w:rsid w:val="00F505AB"/>
    <w:rsid w:val="00F5126E"/>
    <w:rsid w:val="00F519E9"/>
    <w:rsid w:val="00F51F9C"/>
    <w:rsid w:val="00F520F3"/>
    <w:rsid w:val="00F52B7E"/>
    <w:rsid w:val="00F52FB8"/>
    <w:rsid w:val="00F5348F"/>
    <w:rsid w:val="00F54441"/>
    <w:rsid w:val="00F54950"/>
    <w:rsid w:val="00F54C74"/>
    <w:rsid w:val="00F54C8C"/>
    <w:rsid w:val="00F550B9"/>
    <w:rsid w:val="00F550E6"/>
    <w:rsid w:val="00F5561B"/>
    <w:rsid w:val="00F5659B"/>
    <w:rsid w:val="00F57010"/>
    <w:rsid w:val="00F5704C"/>
    <w:rsid w:val="00F57216"/>
    <w:rsid w:val="00F57A1B"/>
    <w:rsid w:val="00F606D8"/>
    <w:rsid w:val="00F609B1"/>
    <w:rsid w:val="00F6108F"/>
    <w:rsid w:val="00F62421"/>
    <w:rsid w:val="00F62711"/>
    <w:rsid w:val="00F62B76"/>
    <w:rsid w:val="00F62CDC"/>
    <w:rsid w:val="00F64A6C"/>
    <w:rsid w:val="00F672A2"/>
    <w:rsid w:val="00F676AA"/>
    <w:rsid w:val="00F702A4"/>
    <w:rsid w:val="00F70F3C"/>
    <w:rsid w:val="00F7198D"/>
    <w:rsid w:val="00F736F4"/>
    <w:rsid w:val="00F74719"/>
    <w:rsid w:val="00F74919"/>
    <w:rsid w:val="00F75FD8"/>
    <w:rsid w:val="00F77344"/>
    <w:rsid w:val="00F77365"/>
    <w:rsid w:val="00F776A6"/>
    <w:rsid w:val="00F8076C"/>
    <w:rsid w:val="00F80B35"/>
    <w:rsid w:val="00F811D8"/>
    <w:rsid w:val="00F82554"/>
    <w:rsid w:val="00F837A1"/>
    <w:rsid w:val="00F8660C"/>
    <w:rsid w:val="00F86931"/>
    <w:rsid w:val="00F8700D"/>
    <w:rsid w:val="00F87369"/>
    <w:rsid w:val="00F916B8"/>
    <w:rsid w:val="00F92B38"/>
    <w:rsid w:val="00F94389"/>
    <w:rsid w:val="00F94F28"/>
    <w:rsid w:val="00F95EBB"/>
    <w:rsid w:val="00F96047"/>
    <w:rsid w:val="00FA00DD"/>
    <w:rsid w:val="00FA039E"/>
    <w:rsid w:val="00FA0AE1"/>
    <w:rsid w:val="00FA1158"/>
    <w:rsid w:val="00FA1E24"/>
    <w:rsid w:val="00FA2275"/>
    <w:rsid w:val="00FA2EF5"/>
    <w:rsid w:val="00FA36CA"/>
    <w:rsid w:val="00FA3CFE"/>
    <w:rsid w:val="00FA475E"/>
    <w:rsid w:val="00FA57E5"/>
    <w:rsid w:val="00FA589A"/>
    <w:rsid w:val="00FA590A"/>
    <w:rsid w:val="00FA5C1E"/>
    <w:rsid w:val="00FA6566"/>
    <w:rsid w:val="00FA6787"/>
    <w:rsid w:val="00FA6A92"/>
    <w:rsid w:val="00FA71AE"/>
    <w:rsid w:val="00FB027F"/>
    <w:rsid w:val="00FB255D"/>
    <w:rsid w:val="00FB2B40"/>
    <w:rsid w:val="00FB39E9"/>
    <w:rsid w:val="00FB4434"/>
    <w:rsid w:val="00FB556A"/>
    <w:rsid w:val="00FB618B"/>
    <w:rsid w:val="00FB628F"/>
    <w:rsid w:val="00FB642C"/>
    <w:rsid w:val="00FB7B5D"/>
    <w:rsid w:val="00FC0050"/>
    <w:rsid w:val="00FC0716"/>
    <w:rsid w:val="00FC0835"/>
    <w:rsid w:val="00FC08C1"/>
    <w:rsid w:val="00FC0A24"/>
    <w:rsid w:val="00FC0BD6"/>
    <w:rsid w:val="00FC20FB"/>
    <w:rsid w:val="00FC29D1"/>
    <w:rsid w:val="00FC3346"/>
    <w:rsid w:val="00FC3518"/>
    <w:rsid w:val="00FC3A9F"/>
    <w:rsid w:val="00FC3EB1"/>
    <w:rsid w:val="00FC46F0"/>
    <w:rsid w:val="00FC4832"/>
    <w:rsid w:val="00FC5D06"/>
    <w:rsid w:val="00FC627A"/>
    <w:rsid w:val="00FC6943"/>
    <w:rsid w:val="00FC6B00"/>
    <w:rsid w:val="00FC6B26"/>
    <w:rsid w:val="00FC7F30"/>
    <w:rsid w:val="00FD0897"/>
    <w:rsid w:val="00FD095C"/>
    <w:rsid w:val="00FD1B4E"/>
    <w:rsid w:val="00FD1CB3"/>
    <w:rsid w:val="00FD4E67"/>
    <w:rsid w:val="00FD58B2"/>
    <w:rsid w:val="00FD641C"/>
    <w:rsid w:val="00FD6599"/>
    <w:rsid w:val="00FD696E"/>
    <w:rsid w:val="00FD7D32"/>
    <w:rsid w:val="00FE0188"/>
    <w:rsid w:val="00FE0AB6"/>
    <w:rsid w:val="00FE0D36"/>
    <w:rsid w:val="00FE13C8"/>
    <w:rsid w:val="00FE2356"/>
    <w:rsid w:val="00FE283A"/>
    <w:rsid w:val="00FE2959"/>
    <w:rsid w:val="00FE29C2"/>
    <w:rsid w:val="00FE2AFF"/>
    <w:rsid w:val="00FE2FDF"/>
    <w:rsid w:val="00FE339E"/>
    <w:rsid w:val="00FE40DA"/>
    <w:rsid w:val="00FE54EE"/>
    <w:rsid w:val="00FE57E4"/>
    <w:rsid w:val="00FE673E"/>
    <w:rsid w:val="00FE72F4"/>
    <w:rsid w:val="00FE7737"/>
    <w:rsid w:val="00FE7AD5"/>
    <w:rsid w:val="00FF1A6E"/>
    <w:rsid w:val="00FF1E2C"/>
    <w:rsid w:val="00FF2396"/>
    <w:rsid w:val="00FF2AA8"/>
    <w:rsid w:val="00FF2FE4"/>
    <w:rsid w:val="00FF482B"/>
    <w:rsid w:val="00FF4A2E"/>
    <w:rsid w:val="00FF4A54"/>
    <w:rsid w:val="00FF5177"/>
    <w:rsid w:val="00FF5504"/>
    <w:rsid w:val="00FF554B"/>
    <w:rsid w:val="00FF5FF6"/>
    <w:rsid w:val="00FF726E"/>
    <w:rsid w:val="00FF7624"/>
    <w:rsid w:val="00FF7686"/>
    <w:rsid w:val="00FF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FFFB1"/>
  <w15:docId w15:val="{40196D5F-A703-4D49-ADBE-F2C984C1B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D4D"/>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D4D"/>
    <w:pPr>
      <w:spacing w:line="252" w:lineRule="auto"/>
      <w:ind w:left="720"/>
      <w:contextualSpacing/>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DB0C2B"/>
    <w:rPr>
      <w:sz w:val="16"/>
      <w:szCs w:val="16"/>
    </w:rPr>
  </w:style>
  <w:style w:type="paragraph" w:styleId="CommentText">
    <w:name w:val="annotation text"/>
    <w:basedOn w:val="Normal"/>
    <w:link w:val="CommentTextChar"/>
    <w:uiPriority w:val="99"/>
    <w:unhideWhenUsed/>
    <w:rsid w:val="00DB0C2B"/>
    <w:rPr>
      <w:sz w:val="20"/>
      <w:szCs w:val="20"/>
    </w:rPr>
  </w:style>
  <w:style w:type="character" w:customStyle="1" w:styleId="CommentTextChar">
    <w:name w:val="Comment Text Char"/>
    <w:basedOn w:val="DefaultParagraphFont"/>
    <w:link w:val="CommentText"/>
    <w:uiPriority w:val="99"/>
    <w:rsid w:val="00DB0C2B"/>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DB0C2B"/>
    <w:rPr>
      <w:b/>
      <w:bCs/>
    </w:rPr>
  </w:style>
  <w:style w:type="character" w:customStyle="1" w:styleId="CommentSubjectChar">
    <w:name w:val="Comment Subject Char"/>
    <w:basedOn w:val="CommentTextChar"/>
    <w:link w:val="CommentSubject"/>
    <w:uiPriority w:val="99"/>
    <w:semiHidden/>
    <w:rsid w:val="00DB0C2B"/>
    <w:rPr>
      <w:rFonts w:ascii="Calibri" w:hAnsi="Calibri" w:cs="Calibri"/>
      <w:b/>
      <w:bCs/>
      <w:sz w:val="20"/>
      <w:szCs w:val="20"/>
    </w:rPr>
  </w:style>
  <w:style w:type="paragraph" w:styleId="Revision">
    <w:name w:val="Revision"/>
    <w:hidden/>
    <w:uiPriority w:val="99"/>
    <w:semiHidden/>
    <w:rsid w:val="00BC1D65"/>
    <w:rPr>
      <w:rFonts w:ascii="Calibri" w:hAnsi="Calibri" w:cs="Calibri"/>
    </w:rPr>
  </w:style>
  <w:style w:type="character" w:styleId="LineNumber">
    <w:name w:val="line number"/>
    <w:basedOn w:val="DefaultParagraphFont"/>
    <w:uiPriority w:val="99"/>
    <w:semiHidden/>
    <w:unhideWhenUsed/>
    <w:rsid w:val="00947B68"/>
  </w:style>
  <w:style w:type="paragraph" w:styleId="Bibliography">
    <w:name w:val="Bibliography"/>
    <w:basedOn w:val="Normal"/>
    <w:next w:val="Normal"/>
    <w:uiPriority w:val="37"/>
    <w:unhideWhenUsed/>
    <w:rsid w:val="00635477"/>
    <w:pPr>
      <w:spacing w:line="480" w:lineRule="auto"/>
      <w:ind w:left="720" w:hanging="720"/>
    </w:pPr>
  </w:style>
  <w:style w:type="character" w:styleId="Hyperlink">
    <w:name w:val="Hyperlink"/>
    <w:basedOn w:val="DefaultParagraphFont"/>
    <w:uiPriority w:val="99"/>
    <w:unhideWhenUsed/>
    <w:rsid w:val="00616360"/>
    <w:rPr>
      <w:color w:val="0563C1" w:themeColor="hyperlink"/>
      <w:u w:val="single"/>
    </w:rPr>
  </w:style>
  <w:style w:type="character" w:styleId="UnresolvedMention">
    <w:name w:val="Unresolved Mention"/>
    <w:basedOn w:val="DefaultParagraphFont"/>
    <w:uiPriority w:val="99"/>
    <w:semiHidden/>
    <w:unhideWhenUsed/>
    <w:rsid w:val="00616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1082">
      <w:bodyDiv w:val="1"/>
      <w:marLeft w:val="0"/>
      <w:marRight w:val="0"/>
      <w:marTop w:val="0"/>
      <w:marBottom w:val="0"/>
      <w:divBdr>
        <w:top w:val="none" w:sz="0" w:space="0" w:color="auto"/>
        <w:left w:val="none" w:sz="0" w:space="0" w:color="auto"/>
        <w:bottom w:val="none" w:sz="0" w:space="0" w:color="auto"/>
        <w:right w:val="none" w:sz="0" w:space="0" w:color="auto"/>
      </w:divBdr>
    </w:div>
    <w:div w:id="314796755">
      <w:bodyDiv w:val="1"/>
      <w:marLeft w:val="0"/>
      <w:marRight w:val="0"/>
      <w:marTop w:val="0"/>
      <w:marBottom w:val="0"/>
      <w:divBdr>
        <w:top w:val="none" w:sz="0" w:space="0" w:color="auto"/>
        <w:left w:val="none" w:sz="0" w:space="0" w:color="auto"/>
        <w:bottom w:val="none" w:sz="0" w:space="0" w:color="auto"/>
        <w:right w:val="none" w:sz="0" w:space="0" w:color="auto"/>
      </w:divBdr>
    </w:div>
    <w:div w:id="907036023">
      <w:bodyDiv w:val="1"/>
      <w:marLeft w:val="0"/>
      <w:marRight w:val="0"/>
      <w:marTop w:val="0"/>
      <w:marBottom w:val="0"/>
      <w:divBdr>
        <w:top w:val="none" w:sz="0" w:space="0" w:color="auto"/>
        <w:left w:val="none" w:sz="0" w:space="0" w:color="auto"/>
        <w:bottom w:val="none" w:sz="0" w:space="0" w:color="auto"/>
        <w:right w:val="none" w:sz="0" w:space="0" w:color="auto"/>
      </w:divBdr>
    </w:div>
    <w:div w:id="941574899">
      <w:bodyDiv w:val="1"/>
      <w:marLeft w:val="0"/>
      <w:marRight w:val="0"/>
      <w:marTop w:val="0"/>
      <w:marBottom w:val="0"/>
      <w:divBdr>
        <w:top w:val="none" w:sz="0" w:space="0" w:color="auto"/>
        <w:left w:val="none" w:sz="0" w:space="0" w:color="auto"/>
        <w:bottom w:val="none" w:sz="0" w:space="0" w:color="auto"/>
        <w:right w:val="none" w:sz="0" w:space="0" w:color="auto"/>
      </w:divBdr>
    </w:div>
    <w:div w:id="959726556">
      <w:bodyDiv w:val="1"/>
      <w:marLeft w:val="0"/>
      <w:marRight w:val="0"/>
      <w:marTop w:val="0"/>
      <w:marBottom w:val="0"/>
      <w:divBdr>
        <w:top w:val="none" w:sz="0" w:space="0" w:color="auto"/>
        <w:left w:val="none" w:sz="0" w:space="0" w:color="auto"/>
        <w:bottom w:val="none" w:sz="0" w:space="0" w:color="auto"/>
        <w:right w:val="none" w:sz="0" w:space="0" w:color="auto"/>
      </w:divBdr>
    </w:div>
    <w:div w:id="2087261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eprints.dkit.ie/729/1/Thesis_final_TMoore.pdf" TargetMode="External"/><Relationship Id="rId1" Type="http://schemas.openxmlformats.org/officeDocument/2006/relationships/hyperlink" Target="https://hess.copernicus.org/articles/24/5559/2020/hess-24-5559-2020.html"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34</Pages>
  <Words>15741</Words>
  <Characters>89725</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Robbins</dc:creator>
  <cp:keywords/>
  <dc:description/>
  <cp:lastModifiedBy>Caleb Robbins</cp:lastModifiedBy>
  <cp:revision>4</cp:revision>
  <dcterms:created xsi:type="dcterms:W3CDTF">2023-12-01T17:40:00Z</dcterms:created>
  <dcterms:modified xsi:type="dcterms:W3CDTF">2023-12-05T23:26:00Z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id="s1iZVeP8"/&gt;&lt;style id="http://www.zotero.org/styles/ecology" hasBibliography="1" bibliographyStyleHasBeenSet="1"/&gt;&lt;prefs&gt;&lt;pref name="fieldType" value="Field"/&gt;&lt;/prefs&gt;&lt;/data&gt;</vt:lpwstr>
  </property>
</Properties>
</file>